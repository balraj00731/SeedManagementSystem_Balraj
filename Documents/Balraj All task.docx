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EDD3C" w14:textId="77777777" w:rsidR="006C72ED" w:rsidRPr="006C72ED" w:rsidRDefault="006C72ED" w:rsidP="006C72ED">
      <w:pPr>
        <w:jc w:val="center"/>
        <w:rPr>
          <w:b/>
        </w:rPr>
      </w:pPr>
      <w:r w:rsidRPr="006C72ED">
        <w:rPr>
          <w:b/>
        </w:rPr>
        <w:t xml:space="preserve">Name: </w:t>
      </w:r>
      <w:r w:rsidR="00D71F23">
        <w:rPr>
          <w:b/>
        </w:rPr>
        <w:t>Balraj</w:t>
      </w:r>
    </w:p>
    <w:p w14:paraId="49EA0BF5" w14:textId="77777777" w:rsidR="006C72ED" w:rsidRPr="006C72ED" w:rsidRDefault="006C72ED" w:rsidP="006C72ED">
      <w:pPr>
        <w:jc w:val="center"/>
        <w:rPr>
          <w:b/>
        </w:rPr>
      </w:pPr>
      <w:r w:rsidRPr="006C72ED">
        <w:rPr>
          <w:b/>
        </w:rPr>
        <w:t xml:space="preserve">ID: </w:t>
      </w:r>
      <w:r w:rsidR="00326ABA" w:rsidRPr="00326ABA">
        <w:rPr>
          <w:b/>
        </w:rPr>
        <w:t>3157523</w:t>
      </w:r>
    </w:p>
    <w:p w14:paraId="32D98295" w14:textId="77777777" w:rsidR="006C72ED" w:rsidRPr="006C72ED" w:rsidRDefault="006C72ED" w:rsidP="006C72ED">
      <w:pPr>
        <w:jc w:val="center"/>
        <w:rPr>
          <w:b/>
        </w:rPr>
      </w:pPr>
      <w:r w:rsidRPr="006C72ED">
        <w:rPr>
          <w:b/>
        </w:rPr>
        <w:t xml:space="preserve">Title: </w:t>
      </w:r>
      <w:r w:rsidR="00EE4270">
        <w:rPr>
          <w:b/>
        </w:rPr>
        <w:t>Seed Management System</w:t>
      </w:r>
    </w:p>
    <w:p w14:paraId="5D735A08" w14:textId="77777777" w:rsidR="006C72ED" w:rsidRPr="006C72ED" w:rsidRDefault="006C72ED" w:rsidP="006C72ED">
      <w:pPr>
        <w:jc w:val="center"/>
        <w:rPr>
          <w:b/>
        </w:rPr>
      </w:pPr>
    </w:p>
    <w:p w14:paraId="2D51BED2" w14:textId="77777777" w:rsidR="006C72ED" w:rsidRPr="006C72ED" w:rsidRDefault="006C72ED" w:rsidP="006C72ED">
      <w:pPr>
        <w:jc w:val="center"/>
        <w:rPr>
          <w:b/>
        </w:rPr>
      </w:pPr>
    </w:p>
    <w:p w14:paraId="341256EE" w14:textId="77777777" w:rsidR="006C72ED" w:rsidRDefault="006C72ED" w:rsidP="006C72ED">
      <w:pPr>
        <w:jc w:val="center"/>
        <w:rPr>
          <w:b/>
        </w:rPr>
      </w:pPr>
      <w:r w:rsidRPr="006C72ED">
        <w:rPr>
          <w:b/>
        </w:rPr>
        <w:t>Task 1 - Identify the problem</w:t>
      </w:r>
    </w:p>
    <w:p w14:paraId="3E9DBDBB" w14:textId="77777777" w:rsidR="00B60130" w:rsidRPr="00B60130" w:rsidRDefault="00B60130" w:rsidP="00B60130">
      <w:pPr>
        <w:jc w:val="center"/>
        <w:rPr>
          <w:b/>
        </w:rPr>
      </w:pPr>
      <w:r w:rsidRPr="00B60130">
        <w:rPr>
          <w:b/>
        </w:rPr>
        <w:t xml:space="preserve">Call Discussion with Client: </w:t>
      </w:r>
      <w:proofErr w:type="spellStart"/>
      <w:r w:rsidR="00287E20">
        <w:rPr>
          <w:b/>
        </w:rPr>
        <w:t>Babal</w:t>
      </w:r>
      <w:proofErr w:type="spellEnd"/>
    </w:p>
    <w:p w14:paraId="44847D89" w14:textId="77777777" w:rsidR="00B60130" w:rsidRDefault="00B60130" w:rsidP="00B60130">
      <w:pPr>
        <w:jc w:val="both"/>
      </w:pPr>
    </w:p>
    <w:p w14:paraId="29D0B901" w14:textId="1FFB5B58" w:rsidR="00B32B6B" w:rsidRDefault="008473E2" w:rsidP="0061569C">
      <w:r w:rsidRPr="008473E2">
        <w:rPr>
          <w:b/>
          <w:sz w:val="20"/>
          <w:szCs w:val="20"/>
          <w:lang w:val="en-AU"/>
        </w:rPr>
        <w:t>Information of the client</w:t>
      </w:r>
      <w:r w:rsidR="00BD7DCB" w:rsidRPr="008473E2">
        <w:rPr>
          <w:b/>
        </w:rPr>
        <w:t>:</w:t>
      </w:r>
      <w:r w:rsidR="00BD7DCB" w:rsidRPr="008473E2">
        <w:t xml:space="preserve"> Received</w:t>
      </w:r>
      <w:r w:rsidRPr="008473E2">
        <w:t xml:space="preserve"> a call from </w:t>
      </w:r>
      <w:proofErr w:type="spellStart"/>
      <w:ins w:id="0" w:author="Jatin Kumar" w:date="2021-12-07T05:01:00Z">
        <w:r w:rsidR="0061569C" w:rsidRPr="0061569C">
          <w:rPr>
            <w:color w:val="000000" w:themeColor="text1"/>
          </w:rPr>
          <w:t>Babal</w:t>
        </w:r>
      </w:ins>
      <w:proofErr w:type="spellEnd"/>
      <w:r w:rsidRPr="008473E2">
        <w:t>, a seed businessman</w:t>
      </w:r>
      <w:ins w:id="1" w:author="Admin" w:date="2021-12-07T01:02:00Z">
        <w:r w:rsidR="00983551">
          <w:t xml:space="preserve"> </w:t>
        </w:r>
      </w:ins>
      <w:r w:rsidR="007E4875">
        <w:t>wants</w:t>
      </w:r>
      <w:r w:rsidR="00983551">
        <w:t xml:space="preserve"> to develop a software for his </w:t>
      </w:r>
      <w:r w:rsidR="007E4875" w:rsidRPr="007E4875">
        <w:rPr>
          <w:color w:val="000000" w:themeColor="text1"/>
        </w:rPr>
        <w:t>business</w:t>
      </w:r>
      <w:r w:rsidR="007E4875">
        <w:t xml:space="preserve"> from</w:t>
      </w:r>
      <w:r w:rsidR="00983551">
        <w:t xml:space="preserve"> me as he is facing problem in keeping record of his business and also to promote his business </w:t>
      </w:r>
      <w:r w:rsidR="00E07D70">
        <w:t>online,</w:t>
      </w:r>
      <w:r w:rsidR="00983551">
        <w:t xml:space="preserve"> he is looking for a software for his business</w:t>
      </w:r>
      <w:ins w:id="2" w:author="Jatin Kumar" w:date="2021-12-07T11:25:00Z">
        <w:r w:rsidR="007E4875">
          <w:t xml:space="preserve"> </w:t>
        </w:r>
      </w:ins>
      <w:ins w:id="3" w:author="Admin" w:date="2021-12-07T01:04:00Z">
        <w:del w:id="4" w:author="Jatin Kumar" w:date="2021-12-07T11:25:00Z">
          <w:r w:rsidR="00983551" w:rsidDel="007E4875">
            <w:delText>.</w:delText>
          </w:r>
        </w:del>
      </w:ins>
      <w:r w:rsidR="00F404F0">
        <w:t xml:space="preserve">moreover he want SEO and mobile friendly website that should open in any mobile and tablet as per the requirements </w:t>
      </w:r>
      <w:ins w:id="5" w:author="Admin" w:date="2021-12-07T01:04:00Z">
        <w:del w:id="6" w:author="Jatin Kumar" w:date="2021-12-07T11:25:00Z">
          <w:r w:rsidR="00983551" w:rsidDel="007E4875">
            <w:delText xml:space="preserve"> </w:delText>
          </w:r>
        </w:del>
      </w:ins>
    </w:p>
    <w:p w14:paraId="475612BC" w14:textId="77777777" w:rsidR="008473E2" w:rsidRPr="008473E2" w:rsidRDefault="008473E2" w:rsidP="008473E2">
      <w:pPr>
        <w:rPr>
          <w:b/>
          <w:color w:val="000000" w:themeColor="text1"/>
        </w:rPr>
      </w:pPr>
      <w:r w:rsidRPr="008473E2">
        <w:rPr>
          <w:b/>
          <w:color w:val="000000" w:themeColor="text1"/>
        </w:rPr>
        <w:t>Primary objective of the project</w:t>
      </w:r>
      <w:r>
        <w:rPr>
          <w:b/>
          <w:color w:val="000000" w:themeColor="text1"/>
        </w:rPr>
        <w:t xml:space="preserve">: </w:t>
      </w:r>
      <w:proofErr w:type="spellStart"/>
      <w:r w:rsidRPr="008473E2">
        <w:rPr>
          <w:color w:val="000000" w:themeColor="text1"/>
        </w:rPr>
        <w:t>Babal</w:t>
      </w:r>
      <w:proofErr w:type="spellEnd"/>
      <w:r w:rsidRPr="008473E2">
        <w:rPr>
          <w:color w:val="000000" w:themeColor="text1"/>
        </w:rPr>
        <w:t xml:space="preserve"> is in the seed business. But he is facing huge losses due to mismanagement of the seeds needed. As the records are manual, it causes redundancy and even are difficult to manage, so he needs a proper software to minimise his losses and make his business profitable by reducing the damages or by knowing what actually is needed, how much is needed, for whom it is needed and during which season it is needed.</w:t>
      </w:r>
    </w:p>
    <w:p w14:paraId="4C19990D" w14:textId="77777777" w:rsidR="00060897" w:rsidRDefault="00060897" w:rsidP="00B60130">
      <w:pPr>
        <w:jc w:val="both"/>
      </w:pPr>
    </w:p>
    <w:p w14:paraId="0D117100" w14:textId="77777777" w:rsidR="00060897" w:rsidRDefault="00060897">
      <w:r>
        <w:br w:type="page"/>
      </w:r>
    </w:p>
    <w:p w14:paraId="7128C857" w14:textId="77777777" w:rsidR="004A5FC6" w:rsidRPr="004A5FC6" w:rsidRDefault="004A5FC6" w:rsidP="004A5FC6">
      <w:pPr>
        <w:jc w:val="center"/>
        <w:rPr>
          <w:b/>
        </w:rPr>
      </w:pPr>
      <w:r w:rsidRPr="004A5FC6">
        <w:rPr>
          <w:b/>
        </w:rPr>
        <w:lastRenderedPageBreak/>
        <w:t>Requirement of The Software</w:t>
      </w:r>
    </w:p>
    <w:p w14:paraId="449AAC6A" w14:textId="77777777" w:rsidR="004A5FC6" w:rsidRPr="00ED38C3" w:rsidRDefault="004A5FC6" w:rsidP="004A5FC6">
      <w:pPr>
        <w:jc w:val="both"/>
      </w:pPr>
    </w:p>
    <w:p w14:paraId="7CD52D41" w14:textId="77777777" w:rsidR="004A5FC6" w:rsidRPr="00ED38C3" w:rsidRDefault="004A5FC6" w:rsidP="004A5FC6">
      <w:pPr>
        <w:pStyle w:val="Default"/>
        <w:jc w:val="both"/>
        <w:rPr>
          <w:color w:val="auto"/>
        </w:rPr>
      </w:pPr>
    </w:p>
    <w:p w14:paraId="19361326" w14:textId="3A658ECC" w:rsidR="004A5FC6" w:rsidDel="00F146AA" w:rsidRDefault="004A5FC6" w:rsidP="004A5FC6">
      <w:pPr>
        <w:pStyle w:val="Default"/>
        <w:jc w:val="both"/>
        <w:rPr>
          <w:del w:id="7" w:author="Admin" w:date="2021-12-06T22:07:00Z"/>
          <w:sz w:val="22"/>
          <w:szCs w:val="22"/>
        </w:rPr>
      </w:pPr>
      <w:r w:rsidRPr="00ED38C3">
        <w:rPr>
          <w:sz w:val="22"/>
          <w:szCs w:val="22"/>
        </w:rPr>
        <w:t>Scope of Work</w:t>
      </w:r>
      <w:del w:id="8" w:author="Admin" w:date="2021-12-06T22:07:00Z">
        <w:r w:rsidRPr="00ED38C3" w:rsidDel="008871B3">
          <w:rPr>
            <w:sz w:val="22"/>
            <w:szCs w:val="22"/>
          </w:rPr>
          <w:delText xml:space="preserve"> </w:delText>
        </w:r>
      </w:del>
    </w:p>
    <w:p w14:paraId="6523FCA0" w14:textId="77777777" w:rsidR="00F146AA" w:rsidRDefault="00F146AA" w:rsidP="004A5FC6">
      <w:pPr>
        <w:pStyle w:val="Default"/>
        <w:jc w:val="both"/>
        <w:rPr>
          <w:ins w:id="9" w:author="Jatin Kumar" w:date="2021-12-07T11:29:00Z"/>
          <w:color w:val="auto"/>
        </w:rPr>
      </w:pPr>
    </w:p>
    <w:p w14:paraId="4A894816" w14:textId="6CA1CDA6" w:rsidR="008871B3" w:rsidRPr="00ED38C3" w:rsidRDefault="008871B3" w:rsidP="004A5FC6">
      <w:pPr>
        <w:pStyle w:val="Default"/>
        <w:jc w:val="both"/>
        <w:rPr>
          <w:sz w:val="22"/>
          <w:szCs w:val="22"/>
        </w:rPr>
      </w:pPr>
      <w:r>
        <w:rPr>
          <w:color w:val="auto"/>
        </w:rPr>
        <w:t xml:space="preserve">Features of the </w:t>
      </w:r>
      <w:r w:rsidR="00F146AA">
        <w:rPr>
          <w:color w:val="auto"/>
        </w:rPr>
        <w:t>Website:</w:t>
      </w:r>
      <w:r>
        <w:rPr>
          <w:color w:val="auto"/>
        </w:rPr>
        <w:t xml:space="preserve"> Client want responsive website that should have mobile Capability and with good speed.  </w:t>
      </w:r>
    </w:p>
    <w:p w14:paraId="0F9F3F13" w14:textId="77777777" w:rsidR="004A5FC6" w:rsidRPr="00ED38C3" w:rsidDel="008871B3" w:rsidRDefault="004A5FC6" w:rsidP="004A5FC6">
      <w:pPr>
        <w:pStyle w:val="Default"/>
        <w:jc w:val="both"/>
        <w:rPr>
          <w:del w:id="10" w:author="Admin" w:date="2021-12-06T22:07:00Z"/>
          <w:sz w:val="22"/>
          <w:szCs w:val="22"/>
        </w:rPr>
      </w:pPr>
    </w:p>
    <w:p w14:paraId="6B436F87" w14:textId="77777777" w:rsidR="004A5FC6" w:rsidDel="008871B3" w:rsidRDefault="004A5FC6" w:rsidP="004A5FC6">
      <w:pPr>
        <w:autoSpaceDE w:val="0"/>
        <w:autoSpaceDN w:val="0"/>
        <w:adjustRightInd w:val="0"/>
        <w:spacing w:after="0" w:line="240" w:lineRule="auto"/>
        <w:jc w:val="both"/>
        <w:rPr>
          <w:del w:id="11" w:author="Admin" w:date="2021-12-06T22:07:00Z"/>
          <w:rFonts w:ascii="Calibri" w:hAnsi="Calibri" w:cs="Calibri"/>
          <w:iCs/>
          <w:color w:val="000000"/>
          <w:sz w:val="20"/>
          <w:szCs w:val="20"/>
        </w:rPr>
      </w:pPr>
    </w:p>
    <w:p w14:paraId="151A6DA8" w14:textId="77777777" w:rsidR="008871B3" w:rsidRPr="00ED38C3" w:rsidDel="008871B3" w:rsidRDefault="008871B3" w:rsidP="004A5FC6">
      <w:pPr>
        <w:autoSpaceDE w:val="0"/>
        <w:autoSpaceDN w:val="0"/>
        <w:adjustRightInd w:val="0"/>
        <w:spacing w:after="0" w:line="240" w:lineRule="auto"/>
        <w:jc w:val="both"/>
        <w:rPr>
          <w:del w:id="12" w:author="Admin" w:date="2021-12-06T22:09:00Z"/>
          <w:rFonts w:ascii="Calibri" w:hAnsi="Calibri" w:cs="Calibri"/>
          <w:sz w:val="24"/>
          <w:szCs w:val="24"/>
        </w:rPr>
      </w:pPr>
    </w:p>
    <w:p w14:paraId="31ED70D1" w14:textId="77777777" w:rsidR="004A5FC6" w:rsidRPr="008304D9" w:rsidDel="008871B3" w:rsidRDefault="004A5FC6" w:rsidP="004A5FC6">
      <w:pPr>
        <w:autoSpaceDE w:val="0"/>
        <w:autoSpaceDN w:val="0"/>
        <w:adjustRightInd w:val="0"/>
        <w:spacing w:after="0" w:line="240" w:lineRule="auto"/>
        <w:jc w:val="both"/>
        <w:rPr>
          <w:del w:id="13" w:author="Admin" w:date="2021-12-06T22:09:00Z"/>
          <w:rFonts w:ascii="Calibri" w:hAnsi="Calibri" w:cs="Calibri"/>
          <w:iCs/>
          <w:color w:val="000000"/>
          <w:sz w:val="20"/>
          <w:szCs w:val="20"/>
        </w:rPr>
      </w:pPr>
    </w:p>
    <w:p w14:paraId="7D0DD0E6" w14:textId="77777777" w:rsidR="004A5FC6" w:rsidRPr="008304D9" w:rsidRDefault="004A5FC6" w:rsidP="004A5FC6">
      <w:pPr>
        <w:autoSpaceDE w:val="0"/>
        <w:autoSpaceDN w:val="0"/>
        <w:adjustRightInd w:val="0"/>
        <w:spacing w:after="0" w:line="240" w:lineRule="auto"/>
        <w:jc w:val="both"/>
        <w:rPr>
          <w:rFonts w:ascii="Calibri" w:hAnsi="Calibri" w:cs="Calibri"/>
          <w:sz w:val="24"/>
          <w:szCs w:val="24"/>
        </w:rPr>
      </w:pPr>
    </w:p>
    <w:p w14:paraId="1613F2A1" w14:textId="5BB01B0A" w:rsidR="004A5FC6" w:rsidRPr="008304D9" w:rsidRDefault="004A5FC6" w:rsidP="004A5FC6">
      <w:pPr>
        <w:autoSpaceDE w:val="0"/>
        <w:autoSpaceDN w:val="0"/>
        <w:adjustRightInd w:val="0"/>
        <w:spacing w:after="0" w:line="240" w:lineRule="auto"/>
        <w:jc w:val="both"/>
        <w:rPr>
          <w:rFonts w:ascii="Calibri" w:hAnsi="Calibri" w:cs="Calibri"/>
          <w:b/>
          <w:iCs/>
          <w:color w:val="000000"/>
          <w:sz w:val="20"/>
          <w:szCs w:val="20"/>
        </w:rPr>
      </w:pPr>
      <w:r w:rsidRPr="008304D9">
        <w:rPr>
          <w:rFonts w:ascii="Calibri" w:hAnsi="Calibri" w:cs="Calibri"/>
          <w:b/>
          <w:iCs/>
          <w:color w:val="000000"/>
          <w:sz w:val="20"/>
          <w:szCs w:val="20"/>
        </w:rPr>
        <w:t xml:space="preserve">Functional Requirements: Demanded requirements by end </w:t>
      </w:r>
      <w:r w:rsidR="00F146AA" w:rsidRPr="008304D9">
        <w:rPr>
          <w:rFonts w:ascii="Calibri" w:hAnsi="Calibri" w:cs="Calibri"/>
          <w:b/>
          <w:iCs/>
          <w:color w:val="000000"/>
          <w:sz w:val="20"/>
          <w:szCs w:val="20"/>
        </w:rPr>
        <w:t>user: -</w:t>
      </w:r>
    </w:p>
    <w:p w14:paraId="164FD3B2" w14:textId="77777777" w:rsidR="004A5FC6" w:rsidRPr="008304D9" w:rsidRDefault="004A5FC6" w:rsidP="004A5FC6">
      <w:pPr>
        <w:autoSpaceDE w:val="0"/>
        <w:autoSpaceDN w:val="0"/>
        <w:adjustRightInd w:val="0"/>
        <w:spacing w:after="0" w:line="240" w:lineRule="auto"/>
        <w:jc w:val="both"/>
        <w:rPr>
          <w:rFonts w:ascii="Calibri" w:hAnsi="Calibri" w:cs="Calibri"/>
          <w:b/>
          <w:iCs/>
          <w:color w:val="000000"/>
          <w:sz w:val="20"/>
          <w:szCs w:val="20"/>
        </w:rPr>
      </w:pPr>
    </w:p>
    <w:p w14:paraId="0F7918E7" w14:textId="77777777" w:rsidR="004A5FC6" w:rsidRPr="008304D9" w:rsidRDefault="004A5FC6" w:rsidP="004A5FC6">
      <w:pPr>
        <w:pStyle w:val="ListParagraph"/>
        <w:autoSpaceDE w:val="0"/>
        <w:autoSpaceDN w:val="0"/>
        <w:adjustRightInd w:val="0"/>
        <w:spacing w:after="0" w:line="240" w:lineRule="auto"/>
        <w:jc w:val="both"/>
        <w:rPr>
          <w:rFonts w:ascii="Calibri" w:hAnsi="Calibri" w:cs="Calibri"/>
          <w:color w:val="000000"/>
          <w:sz w:val="20"/>
          <w:szCs w:val="20"/>
        </w:rPr>
      </w:pPr>
    </w:p>
    <w:p w14:paraId="33BD031A" w14:textId="77777777" w:rsidR="0094712B" w:rsidRDefault="00E527C2" w:rsidP="00E527C2">
      <w:pPr>
        <w:autoSpaceDE w:val="0"/>
        <w:autoSpaceDN w:val="0"/>
        <w:adjustRightInd w:val="0"/>
        <w:spacing w:after="0" w:line="240" w:lineRule="auto"/>
        <w:ind w:left="720"/>
        <w:jc w:val="both"/>
        <w:rPr>
          <w:ins w:id="14" w:author="Admin" w:date="2021-12-06T21:46:00Z"/>
          <w:rFonts w:ascii="Calibri" w:hAnsi="Calibri" w:cs="Calibri"/>
          <w:iCs/>
          <w:color w:val="000000"/>
          <w:sz w:val="20"/>
          <w:szCs w:val="20"/>
        </w:rPr>
      </w:pPr>
      <w:proofErr w:type="spellStart"/>
      <w:r w:rsidRPr="008304D9">
        <w:rPr>
          <w:rFonts w:ascii="Calibri" w:hAnsi="Calibri" w:cs="Calibri"/>
          <w:iCs/>
          <w:color w:val="000000"/>
          <w:sz w:val="20"/>
          <w:szCs w:val="20"/>
        </w:rPr>
        <w:t>Babal</w:t>
      </w:r>
      <w:proofErr w:type="spellEnd"/>
      <w:r w:rsidRPr="008304D9">
        <w:rPr>
          <w:rFonts w:ascii="Calibri" w:hAnsi="Calibri" w:cs="Calibri"/>
          <w:iCs/>
          <w:color w:val="000000"/>
          <w:sz w:val="20"/>
          <w:szCs w:val="20"/>
        </w:rPr>
        <w:t xml:space="preserve"> needs a software which is customer friendly and even he can access the software easily. </w:t>
      </w:r>
    </w:p>
    <w:p w14:paraId="752CC439" w14:textId="77777777" w:rsidR="0094712B" w:rsidRDefault="00E527C2" w:rsidP="0094712B">
      <w:pPr>
        <w:pStyle w:val="ListParagraph"/>
        <w:numPr>
          <w:ilvl w:val="0"/>
          <w:numId w:val="10"/>
        </w:numPr>
        <w:autoSpaceDE w:val="0"/>
        <w:autoSpaceDN w:val="0"/>
        <w:adjustRightInd w:val="0"/>
        <w:spacing w:after="0" w:line="240" w:lineRule="auto"/>
        <w:jc w:val="both"/>
        <w:rPr>
          <w:rFonts w:ascii="Calibri" w:hAnsi="Calibri" w:cs="Calibri"/>
          <w:iCs/>
          <w:color w:val="000000"/>
          <w:sz w:val="20"/>
          <w:szCs w:val="20"/>
        </w:rPr>
      </w:pPr>
      <w:r w:rsidRPr="0094712B">
        <w:rPr>
          <w:rFonts w:ascii="Calibri" w:hAnsi="Calibri" w:cs="Calibri"/>
          <w:iCs/>
          <w:color w:val="000000"/>
          <w:sz w:val="20"/>
          <w:szCs w:val="20"/>
        </w:rPr>
        <w:t xml:space="preserve">He needs the usage of GUI maximum to make the software look good and user friendly. As his clients are very particular about their seeds, </w:t>
      </w:r>
    </w:p>
    <w:p w14:paraId="5170BF5C" w14:textId="77777777" w:rsidR="0094712B" w:rsidRDefault="0091207D" w:rsidP="0094712B">
      <w:pPr>
        <w:pStyle w:val="ListParagraph"/>
        <w:numPr>
          <w:ilvl w:val="0"/>
          <w:numId w:val="10"/>
        </w:numPr>
        <w:autoSpaceDE w:val="0"/>
        <w:autoSpaceDN w:val="0"/>
        <w:adjustRightInd w:val="0"/>
        <w:spacing w:after="0" w:line="240" w:lineRule="auto"/>
        <w:jc w:val="both"/>
        <w:rPr>
          <w:ins w:id="15" w:author="Admin" w:date="2021-12-06T21:46:00Z"/>
          <w:rFonts w:ascii="Calibri" w:hAnsi="Calibri" w:cs="Calibri"/>
          <w:iCs/>
          <w:color w:val="000000"/>
          <w:sz w:val="20"/>
          <w:szCs w:val="20"/>
        </w:rPr>
      </w:pPr>
      <w:r w:rsidRPr="0094712B">
        <w:rPr>
          <w:rFonts w:ascii="Calibri" w:hAnsi="Calibri" w:cs="Calibri"/>
          <w:iCs/>
          <w:color w:val="000000"/>
          <w:sz w:val="20"/>
          <w:szCs w:val="20"/>
        </w:rPr>
        <w:t>He</w:t>
      </w:r>
      <w:r w:rsidR="00E527C2" w:rsidRPr="0094712B">
        <w:rPr>
          <w:rFonts w:ascii="Calibri" w:hAnsi="Calibri" w:cs="Calibri"/>
          <w:iCs/>
          <w:color w:val="000000"/>
          <w:sz w:val="20"/>
          <w:szCs w:val="20"/>
        </w:rPr>
        <w:t xml:space="preserve"> needs the seeds information to be defined clearly on the software. Even he needs a proper cart and checkout system for his software, so that someone can buy seeds online.</w:t>
      </w:r>
    </w:p>
    <w:p w14:paraId="6D6A019D" w14:textId="29BD0D7C" w:rsidR="0094712B" w:rsidRDefault="00E527C2" w:rsidP="0094712B">
      <w:pPr>
        <w:pStyle w:val="ListParagraph"/>
        <w:numPr>
          <w:ilvl w:val="0"/>
          <w:numId w:val="10"/>
        </w:numPr>
        <w:autoSpaceDE w:val="0"/>
        <w:autoSpaceDN w:val="0"/>
        <w:adjustRightInd w:val="0"/>
        <w:spacing w:after="0" w:line="240" w:lineRule="auto"/>
        <w:jc w:val="both"/>
        <w:rPr>
          <w:ins w:id="16" w:author="Admin" w:date="2021-12-06T21:47:00Z"/>
          <w:rFonts w:ascii="Calibri" w:hAnsi="Calibri" w:cs="Calibri"/>
          <w:iCs/>
          <w:color w:val="000000"/>
          <w:sz w:val="20"/>
          <w:szCs w:val="20"/>
        </w:rPr>
      </w:pPr>
      <w:r w:rsidRPr="0094712B">
        <w:rPr>
          <w:rFonts w:ascii="Calibri" w:hAnsi="Calibri" w:cs="Calibri"/>
          <w:iCs/>
          <w:color w:val="000000"/>
          <w:sz w:val="20"/>
          <w:szCs w:val="20"/>
        </w:rPr>
        <w:t xml:space="preserve"> He wants the software to show him the  </w:t>
      </w:r>
      <w:r w:rsidR="00F404F0">
        <w:rPr>
          <w:rFonts w:ascii="Calibri" w:hAnsi="Calibri" w:cs="Calibri"/>
          <w:iCs/>
          <w:color w:val="000000" w:themeColor="text1"/>
          <w:sz w:val="20"/>
          <w:szCs w:val="20"/>
        </w:rPr>
        <w:t xml:space="preserve">amount </w:t>
      </w:r>
      <w:r w:rsidRPr="0094712B">
        <w:rPr>
          <w:rFonts w:ascii="Calibri" w:hAnsi="Calibri" w:cs="Calibri"/>
          <w:iCs/>
          <w:color w:val="000000"/>
          <w:sz w:val="20"/>
          <w:szCs w:val="20"/>
        </w:rPr>
        <w:t xml:space="preserve">of seeds left in the inventory and which seeds are much in demand and which are not. </w:t>
      </w:r>
    </w:p>
    <w:p w14:paraId="16CCD208" w14:textId="77777777" w:rsidR="0094712B" w:rsidRDefault="00E527C2" w:rsidP="0094712B">
      <w:pPr>
        <w:pStyle w:val="ListParagraph"/>
        <w:numPr>
          <w:ilvl w:val="0"/>
          <w:numId w:val="10"/>
        </w:numPr>
        <w:autoSpaceDE w:val="0"/>
        <w:autoSpaceDN w:val="0"/>
        <w:adjustRightInd w:val="0"/>
        <w:spacing w:after="0" w:line="240" w:lineRule="auto"/>
        <w:jc w:val="both"/>
        <w:rPr>
          <w:ins w:id="17" w:author="Admin" w:date="2021-12-06T21:47:00Z"/>
          <w:rFonts w:ascii="Calibri" w:hAnsi="Calibri" w:cs="Calibri"/>
          <w:iCs/>
          <w:color w:val="000000"/>
          <w:sz w:val="20"/>
          <w:szCs w:val="20"/>
        </w:rPr>
      </w:pPr>
      <w:r w:rsidRPr="0094712B">
        <w:rPr>
          <w:rFonts w:ascii="Calibri" w:hAnsi="Calibri" w:cs="Calibri"/>
          <w:iCs/>
          <w:color w:val="000000"/>
          <w:sz w:val="20"/>
          <w:szCs w:val="20"/>
        </w:rPr>
        <w:t>He also wants the system to inform him about the ongoing changes in the environment, so that he can pre plan his seeds storage accordingly.</w:t>
      </w:r>
    </w:p>
    <w:p w14:paraId="4AA24942" w14:textId="77777777" w:rsidR="004A5FC6" w:rsidRPr="0094712B" w:rsidRDefault="00E527C2" w:rsidP="0094712B">
      <w:pPr>
        <w:pStyle w:val="ListParagraph"/>
        <w:numPr>
          <w:ilvl w:val="0"/>
          <w:numId w:val="10"/>
        </w:numPr>
        <w:autoSpaceDE w:val="0"/>
        <w:autoSpaceDN w:val="0"/>
        <w:adjustRightInd w:val="0"/>
        <w:spacing w:after="0" w:line="240" w:lineRule="auto"/>
        <w:jc w:val="both"/>
        <w:rPr>
          <w:rFonts w:ascii="Calibri" w:hAnsi="Calibri" w:cs="Calibri"/>
          <w:iCs/>
          <w:color w:val="000000"/>
          <w:sz w:val="20"/>
          <w:szCs w:val="20"/>
        </w:rPr>
      </w:pPr>
      <w:r w:rsidRPr="0094712B">
        <w:rPr>
          <w:rFonts w:ascii="Calibri" w:hAnsi="Calibri" w:cs="Calibri"/>
          <w:iCs/>
          <w:color w:val="000000"/>
          <w:sz w:val="20"/>
          <w:szCs w:val="20"/>
        </w:rPr>
        <w:t xml:space="preserve"> He also wants the customers to have </w:t>
      </w:r>
      <w:r w:rsidR="00C20967" w:rsidRPr="0094712B">
        <w:rPr>
          <w:rFonts w:ascii="Calibri" w:hAnsi="Calibri" w:cs="Calibri"/>
          <w:iCs/>
          <w:color w:val="000000"/>
          <w:sz w:val="20"/>
          <w:szCs w:val="20"/>
        </w:rPr>
        <w:t>a</w:t>
      </w:r>
      <w:r w:rsidRPr="0094712B">
        <w:rPr>
          <w:rFonts w:ascii="Calibri" w:hAnsi="Calibri" w:cs="Calibri"/>
          <w:iCs/>
          <w:color w:val="000000"/>
          <w:sz w:val="20"/>
          <w:szCs w:val="20"/>
        </w:rPr>
        <w:t xml:space="preserve"> login ids maintained so that they can keep the records of what was ordered, and </w:t>
      </w:r>
      <w:proofErr w:type="spellStart"/>
      <w:r w:rsidRPr="0094712B">
        <w:rPr>
          <w:rFonts w:ascii="Calibri" w:hAnsi="Calibri" w:cs="Calibri"/>
          <w:iCs/>
          <w:color w:val="000000"/>
          <w:sz w:val="20"/>
          <w:szCs w:val="20"/>
        </w:rPr>
        <w:t>and</w:t>
      </w:r>
      <w:proofErr w:type="spellEnd"/>
      <w:r w:rsidRPr="0094712B">
        <w:rPr>
          <w:rFonts w:ascii="Calibri" w:hAnsi="Calibri" w:cs="Calibri"/>
          <w:iCs/>
          <w:color w:val="000000"/>
          <w:sz w:val="20"/>
          <w:szCs w:val="20"/>
        </w:rPr>
        <w:t xml:space="preserve"> what price it was ordered.</w:t>
      </w:r>
    </w:p>
    <w:p w14:paraId="4EE14656" w14:textId="77777777" w:rsidR="00E527C2" w:rsidRPr="008304D9" w:rsidRDefault="00E527C2" w:rsidP="00E527C2">
      <w:pPr>
        <w:autoSpaceDE w:val="0"/>
        <w:autoSpaceDN w:val="0"/>
        <w:adjustRightInd w:val="0"/>
        <w:spacing w:after="0" w:line="240" w:lineRule="auto"/>
        <w:ind w:left="720"/>
        <w:jc w:val="both"/>
        <w:rPr>
          <w:rFonts w:ascii="Calibri" w:hAnsi="Calibri" w:cs="Calibri"/>
          <w:iCs/>
          <w:color w:val="000000"/>
          <w:sz w:val="20"/>
          <w:szCs w:val="20"/>
        </w:rPr>
      </w:pPr>
    </w:p>
    <w:p w14:paraId="33543785" w14:textId="77777777" w:rsidR="00E527C2" w:rsidRPr="008304D9" w:rsidRDefault="00E527C2" w:rsidP="004A5FC6">
      <w:pPr>
        <w:autoSpaceDE w:val="0"/>
        <w:autoSpaceDN w:val="0"/>
        <w:adjustRightInd w:val="0"/>
        <w:spacing w:after="0" w:line="240" w:lineRule="auto"/>
        <w:jc w:val="both"/>
        <w:rPr>
          <w:rFonts w:ascii="Calibri" w:hAnsi="Calibri" w:cs="Calibri"/>
          <w:iCs/>
          <w:color w:val="000000"/>
          <w:sz w:val="20"/>
          <w:szCs w:val="20"/>
        </w:rPr>
      </w:pPr>
    </w:p>
    <w:p w14:paraId="40E2C0D5" w14:textId="77777777" w:rsidR="004A5FC6" w:rsidRPr="008304D9" w:rsidRDefault="004A5FC6" w:rsidP="004A5FC6">
      <w:pPr>
        <w:autoSpaceDE w:val="0"/>
        <w:autoSpaceDN w:val="0"/>
        <w:adjustRightInd w:val="0"/>
        <w:spacing w:after="0" w:line="240" w:lineRule="auto"/>
        <w:jc w:val="both"/>
        <w:rPr>
          <w:rFonts w:ascii="Calibri" w:hAnsi="Calibri" w:cs="Calibri"/>
          <w:b/>
          <w:iCs/>
          <w:color w:val="000000"/>
          <w:sz w:val="20"/>
          <w:szCs w:val="20"/>
        </w:rPr>
      </w:pPr>
      <w:r w:rsidRPr="008304D9">
        <w:rPr>
          <w:rFonts w:ascii="Calibri" w:hAnsi="Calibri" w:cs="Calibri"/>
          <w:b/>
          <w:iCs/>
          <w:color w:val="000000"/>
          <w:sz w:val="20"/>
          <w:szCs w:val="20"/>
        </w:rPr>
        <w:t xml:space="preserve">Non-functional requirements: </w:t>
      </w:r>
    </w:p>
    <w:p w14:paraId="560C8B36" w14:textId="77777777" w:rsidR="0091207D" w:rsidRDefault="008871B3" w:rsidP="008871B3">
      <w:pPr>
        <w:pStyle w:val="ListParagraph"/>
        <w:numPr>
          <w:ilvl w:val="1"/>
          <w:numId w:val="11"/>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 He want SEO properly in the site so that his site should be visible on every platform i.e. Google and other also </w:t>
      </w:r>
    </w:p>
    <w:p w14:paraId="3A457CAC" w14:textId="77777777" w:rsidR="008871B3" w:rsidRPr="008304D9" w:rsidRDefault="00C13800" w:rsidP="008871B3">
      <w:pPr>
        <w:pStyle w:val="ListParagraph"/>
        <w:numPr>
          <w:ilvl w:val="1"/>
          <w:numId w:val="11"/>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Overall Performance should be good. </w:t>
      </w:r>
    </w:p>
    <w:p w14:paraId="16CC9519" w14:textId="77777777" w:rsidR="008304D9" w:rsidRDefault="008304D9" w:rsidP="004A5FC6">
      <w:pPr>
        <w:autoSpaceDE w:val="0"/>
        <w:autoSpaceDN w:val="0"/>
        <w:adjustRightInd w:val="0"/>
        <w:spacing w:after="0" w:line="240" w:lineRule="auto"/>
        <w:jc w:val="both"/>
        <w:rPr>
          <w:rFonts w:ascii="Calibri" w:hAnsi="Calibri" w:cs="Calibri"/>
          <w:color w:val="000000"/>
          <w:sz w:val="20"/>
          <w:szCs w:val="20"/>
        </w:rPr>
      </w:pPr>
    </w:p>
    <w:p w14:paraId="4180A5EA" w14:textId="77777777" w:rsidR="008304D9" w:rsidRDefault="008304D9" w:rsidP="008304D9">
      <w:pPr>
        <w:autoSpaceDE w:val="0"/>
        <w:autoSpaceDN w:val="0"/>
        <w:adjustRightInd w:val="0"/>
        <w:spacing w:after="0" w:line="240" w:lineRule="auto"/>
        <w:jc w:val="both"/>
        <w:rPr>
          <w:rFonts w:ascii="Calibri" w:hAnsi="Calibri" w:cs="Calibri"/>
          <w:color w:val="000000"/>
          <w:sz w:val="20"/>
          <w:szCs w:val="20"/>
        </w:rPr>
      </w:pPr>
      <w:r w:rsidRPr="00FD5022">
        <w:rPr>
          <w:rFonts w:ascii="Calibri" w:hAnsi="Calibri" w:cs="Calibri"/>
          <w:b/>
          <w:color w:val="000000"/>
          <w:sz w:val="20"/>
          <w:szCs w:val="20"/>
        </w:rPr>
        <w:t>Time:</w:t>
      </w:r>
      <w:r w:rsidRPr="00ED38C3">
        <w:rPr>
          <w:rFonts w:ascii="Calibri" w:hAnsi="Calibri" w:cs="Calibri"/>
          <w:color w:val="000000"/>
          <w:sz w:val="20"/>
          <w:szCs w:val="20"/>
        </w:rPr>
        <w:t xml:space="preserve"> It will take minimum </w:t>
      </w:r>
      <w:r>
        <w:rPr>
          <w:rFonts w:ascii="Calibri" w:hAnsi="Calibri" w:cs="Calibri"/>
          <w:color w:val="000000"/>
          <w:sz w:val="20"/>
          <w:szCs w:val="20"/>
        </w:rPr>
        <w:t>20</w:t>
      </w:r>
      <w:r w:rsidRPr="00ED38C3">
        <w:rPr>
          <w:rFonts w:ascii="Calibri" w:hAnsi="Calibri" w:cs="Calibri"/>
          <w:color w:val="000000"/>
          <w:sz w:val="20"/>
          <w:szCs w:val="20"/>
        </w:rPr>
        <w:t xml:space="preserve"> days to complete.</w:t>
      </w:r>
      <w:r>
        <w:rPr>
          <w:rFonts w:ascii="Calibri" w:hAnsi="Calibri" w:cs="Calibri"/>
          <w:color w:val="000000"/>
          <w:sz w:val="20"/>
          <w:szCs w:val="20"/>
        </w:rPr>
        <w:t xml:space="preserve"> We will create the project based on SDLC Model. We are defining the full milestone as under below:</w:t>
      </w:r>
    </w:p>
    <w:p w14:paraId="7F69E6EF" w14:textId="77777777" w:rsidR="008304D9" w:rsidRDefault="008304D9" w:rsidP="008304D9">
      <w:pPr>
        <w:autoSpaceDE w:val="0"/>
        <w:autoSpaceDN w:val="0"/>
        <w:adjustRightInd w:val="0"/>
        <w:spacing w:after="0" w:line="240" w:lineRule="auto"/>
        <w:jc w:val="both"/>
        <w:rPr>
          <w:rFonts w:ascii="Calibri" w:hAnsi="Calibri" w:cs="Calibri"/>
          <w:color w:val="000000"/>
          <w:sz w:val="20"/>
          <w:szCs w:val="20"/>
        </w:rPr>
      </w:pPr>
    </w:p>
    <w:p w14:paraId="1CCD525E" w14:textId="77777777" w:rsidR="008304D9" w:rsidRPr="008304D9" w:rsidRDefault="008304D9" w:rsidP="008304D9">
      <w:pPr>
        <w:rPr>
          <w:rFonts w:eastAsiaTheme="majorEastAsia" w:cstheme="minorHAnsi"/>
          <w:color w:val="2E74B5" w:themeColor="accent1" w:themeShade="BF"/>
          <w:sz w:val="32"/>
          <w:szCs w:val="32"/>
        </w:rPr>
      </w:pPr>
      <w:bookmarkStart w:id="18" w:name="_Toc61437841"/>
      <w:r>
        <w:rPr>
          <w:rFonts w:cstheme="minorHAnsi"/>
        </w:rPr>
        <w:br w:type="page"/>
      </w:r>
      <w:bookmarkEnd w:id="18"/>
    </w:p>
    <w:tbl>
      <w:tblPr>
        <w:tblStyle w:val="TableGrid"/>
        <w:tblW w:w="7338" w:type="dxa"/>
        <w:tblLayout w:type="fixed"/>
        <w:tblLook w:val="0000" w:firstRow="0" w:lastRow="0" w:firstColumn="0" w:lastColumn="0" w:noHBand="0" w:noVBand="0"/>
      </w:tblPr>
      <w:tblGrid>
        <w:gridCol w:w="851"/>
        <w:gridCol w:w="3402"/>
        <w:gridCol w:w="1242"/>
        <w:gridCol w:w="1843"/>
      </w:tblGrid>
      <w:tr w:rsidR="008304D9" w:rsidRPr="001A177B" w14:paraId="78052774" w14:textId="77777777" w:rsidTr="00DA2A80">
        <w:tc>
          <w:tcPr>
            <w:tcW w:w="851" w:type="dxa"/>
            <w:vMerge w:val="restart"/>
          </w:tcPr>
          <w:p w14:paraId="0BDD9739" w14:textId="77777777" w:rsidR="008304D9" w:rsidRPr="001A177B" w:rsidRDefault="008304D9" w:rsidP="009A6A48">
            <w:pPr>
              <w:rPr>
                <w:rFonts w:cstheme="minorHAnsi"/>
                <w:b/>
              </w:rPr>
            </w:pPr>
            <w:r w:rsidRPr="001A177B">
              <w:rPr>
                <w:rFonts w:cstheme="minorHAnsi"/>
                <w:b/>
              </w:rPr>
              <w:lastRenderedPageBreak/>
              <w:t>Id</w:t>
            </w:r>
          </w:p>
        </w:tc>
        <w:tc>
          <w:tcPr>
            <w:tcW w:w="3402" w:type="dxa"/>
            <w:vMerge w:val="restart"/>
          </w:tcPr>
          <w:p w14:paraId="4EFF2C97" w14:textId="77777777" w:rsidR="008304D9" w:rsidRPr="001A177B" w:rsidRDefault="008304D9" w:rsidP="009A6A48">
            <w:pPr>
              <w:rPr>
                <w:rFonts w:cstheme="minorHAnsi"/>
                <w:b/>
              </w:rPr>
            </w:pPr>
            <w:r w:rsidRPr="001A177B">
              <w:rPr>
                <w:rFonts w:cstheme="minorHAnsi"/>
                <w:b/>
              </w:rPr>
              <w:t>Description</w:t>
            </w:r>
          </w:p>
        </w:tc>
        <w:tc>
          <w:tcPr>
            <w:tcW w:w="3085" w:type="dxa"/>
            <w:gridSpan w:val="2"/>
          </w:tcPr>
          <w:p w14:paraId="2E5E7041" w14:textId="6292C049" w:rsidR="008304D9" w:rsidRPr="001A177B" w:rsidRDefault="007E4875" w:rsidP="009A6A48">
            <w:pPr>
              <w:jc w:val="center"/>
              <w:rPr>
                <w:rFonts w:cstheme="minorHAnsi"/>
                <w:b/>
              </w:rPr>
            </w:pPr>
            <w:ins w:id="19" w:author="Jatin Kumar" w:date="2021-12-07T11:24:00Z">
              <w:r>
                <w:rPr>
                  <w:rFonts w:cstheme="minorHAnsi"/>
                  <w:b/>
                </w:rPr>
                <w:t>Completing days</w:t>
              </w:r>
            </w:ins>
          </w:p>
        </w:tc>
      </w:tr>
      <w:tr w:rsidR="008304D9" w:rsidRPr="001A177B" w14:paraId="0E916C71" w14:textId="77777777" w:rsidTr="00DA2A80">
        <w:trPr>
          <w:trHeight w:val="509"/>
        </w:trPr>
        <w:tc>
          <w:tcPr>
            <w:tcW w:w="851" w:type="dxa"/>
            <w:vMerge/>
          </w:tcPr>
          <w:p w14:paraId="78C79608" w14:textId="77777777" w:rsidR="008304D9" w:rsidRPr="001A177B" w:rsidRDefault="008304D9" w:rsidP="009A6A48">
            <w:pPr>
              <w:rPr>
                <w:rFonts w:cstheme="minorHAnsi"/>
              </w:rPr>
            </w:pPr>
          </w:p>
        </w:tc>
        <w:tc>
          <w:tcPr>
            <w:tcW w:w="3402" w:type="dxa"/>
            <w:vMerge/>
          </w:tcPr>
          <w:p w14:paraId="1BD3ABB7" w14:textId="77777777" w:rsidR="008304D9" w:rsidRPr="001A177B" w:rsidRDefault="008304D9" w:rsidP="009A6A48">
            <w:pPr>
              <w:rPr>
                <w:rFonts w:cstheme="minorHAnsi"/>
              </w:rPr>
            </w:pPr>
          </w:p>
        </w:tc>
        <w:tc>
          <w:tcPr>
            <w:tcW w:w="1242" w:type="dxa"/>
            <w:vMerge w:val="restart"/>
          </w:tcPr>
          <w:p w14:paraId="226F5A3B" w14:textId="77777777" w:rsidR="008304D9" w:rsidRPr="001A177B" w:rsidRDefault="008304D9" w:rsidP="009A6A48">
            <w:pPr>
              <w:rPr>
                <w:rFonts w:cstheme="minorHAnsi"/>
                <w:b/>
              </w:rPr>
            </w:pPr>
            <w:r w:rsidRPr="001A177B">
              <w:rPr>
                <w:rFonts w:cstheme="minorHAnsi"/>
                <w:b/>
              </w:rPr>
              <w:t>Plan</w:t>
            </w:r>
          </w:p>
        </w:tc>
        <w:tc>
          <w:tcPr>
            <w:tcW w:w="1843" w:type="dxa"/>
            <w:vMerge w:val="restart"/>
          </w:tcPr>
          <w:p w14:paraId="24E55F9A" w14:textId="77777777" w:rsidR="008304D9" w:rsidRPr="001A177B" w:rsidRDefault="008304D9" w:rsidP="009A6A48">
            <w:pPr>
              <w:rPr>
                <w:rFonts w:cstheme="minorHAnsi"/>
                <w:b/>
              </w:rPr>
            </w:pPr>
            <w:r w:rsidRPr="001A177B">
              <w:rPr>
                <w:rFonts w:cstheme="minorHAnsi"/>
                <w:b/>
              </w:rPr>
              <w:t>Actual</w:t>
            </w:r>
          </w:p>
        </w:tc>
      </w:tr>
      <w:tr w:rsidR="008304D9" w:rsidRPr="001A177B" w14:paraId="618E3C67" w14:textId="77777777" w:rsidTr="00DA2A80">
        <w:trPr>
          <w:trHeight w:val="509"/>
        </w:trPr>
        <w:tc>
          <w:tcPr>
            <w:tcW w:w="851" w:type="dxa"/>
            <w:vMerge/>
          </w:tcPr>
          <w:p w14:paraId="7BF9E830" w14:textId="77777777" w:rsidR="008304D9" w:rsidRPr="001A177B" w:rsidRDefault="008304D9" w:rsidP="009A6A48">
            <w:pPr>
              <w:rPr>
                <w:rFonts w:cstheme="minorHAnsi"/>
              </w:rPr>
            </w:pPr>
          </w:p>
        </w:tc>
        <w:tc>
          <w:tcPr>
            <w:tcW w:w="3402" w:type="dxa"/>
            <w:vMerge/>
          </w:tcPr>
          <w:p w14:paraId="3D4D8208" w14:textId="77777777" w:rsidR="008304D9" w:rsidRPr="001A177B" w:rsidRDefault="008304D9" w:rsidP="009A6A48">
            <w:pPr>
              <w:rPr>
                <w:rFonts w:cstheme="minorHAnsi"/>
              </w:rPr>
            </w:pPr>
          </w:p>
        </w:tc>
        <w:tc>
          <w:tcPr>
            <w:tcW w:w="1242" w:type="dxa"/>
            <w:vMerge/>
          </w:tcPr>
          <w:p w14:paraId="61824BD7" w14:textId="77777777" w:rsidR="008304D9" w:rsidRPr="001A177B" w:rsidRDefault="008304D9" w:rsidP="009A6A48">
            <w:pPr>
              <w:rPr>
                <w:rFonts w:cstheme="minorHAnsi"/>
              </w:rPr>
            </w:pPr>
          </w:p>
        </w:tc>
        <w:tc>
          <w:tcPr>
            <w:tcW w:w="1843" w:type="dxa"/>
            <w:vMerge/>
          </w:tcPr>
          <w:p w14:paraId="5EA45643" w14:textId="77777777" w:rsidR="008304D9" w:rsidRPr="001A177B" w:rsidRDefault="008304D9" w:rsidP="009A6A48">
            <w:pPr>
              <w:rPr>
                <w:rFonts w:cstheme="minorHAnsi"/>
              </w:rPr>
            </w:pPr>
          </w:p>
        </w:tc>
      </w:tr>
      <w:tr w:rsidR="008304D9" w:rsidRPr="001A177B" w14:paraId="741EDAD8" w14:textId="77777777" w:rsidTr="00DA2A80">
        <w:tc>
          <w:tcPr>
            <w:tcW w:w="851" w:type="dxa"/>
          </w:tcPr>
          <w:p w14:paraId="28B0231F" w14:textId="77777777" w:rsidR="008304D9" w:rsidRPr="001A177B" w:rsidRDefault="008304D9" w:rsidP="009A6A48">
            <w:pPr>
              <w:rPr>
                <w:rFonts w:cstheme="minorHAnsi"/>
              </w:rPr>
            </w:pPr>
            <w:r w:rsidRPr="001A177B">
              <w:rPr>
                <w:rFonts w:cstheme="minorHAnsi"/>
              </w:rPr>
              <w:t>1</w:t>
            </w:r>
          </w:p>
        </w:tc>
        <w:tc>
          <w:tcPr>
            <w:tcW w:w="3402" w:type="dxa"/>
          </w:tcPr>
          <w:p w14:paraId="08401EBA" w14:textId="77777777" w:rsidR="008304D9" w:rsidRPr="001A177B" w:rsidRDefault="008304D9" w:rsidP="009A6A48">
            <w:pPr>
              <w:rPr>
                <w:rFonts w:cstheme="minorHAnsi"/>
              </w:rPr>
            </w:pPr>
            <w:r>
              <w:rPr>
                <w:rFonts w:cstheme="minorHAnsi"/>
              </w:rPr>
              <w:t>Planning</w:t>
            </w:r>
          </w:p>
        </w:tc>
        <w:tc>
          <w:tcPr>
            <w:tcW w:w="1242" w:type="dxa"/>
          </w:tcPr>
          <w:p w14:paraId="1EE77D78" w14:textId="77777777" w:rsidR="008304D9" w:rsidRPr="001A177B" w:rsidRDefault="008304D9" w:rsidP="009A6A48">
            <w:pPr>
              <w:rPr>
                <w:rFonts w:cstheme="minorHAnsi"/>
              </w:rPr>
            </w:pPr>
            <w:r w:rsidRPr="001A177B">
              <w:rPr>
                <w:rFonts w:cstheme="minorHAnsi"/>
              </w:rPr>
              <w:t>2</w:t>
            </w:r>
            <w:r w:rsidR="00DA2A80">
              <w:rPr>
                <w:rFonts w:cstheme="minorHAnsi"/>
              </w:rPr>
              <w:t xml:space="preserve"> hrs</w:t>
            </w:r>
          </w:p>
        </w:tc>
        <w:tc>
          <w:tcPr>
            <w:tcW w:w="1843" w:type="dxa"/>
          </w:tcPr>
          <w:p w14:paraId="31C52B67" w14:textId="77777777" w:rsidR="008304D9" w:rsidRPr="001A177B" w:rsidRDefault="008304D9" w:rsidP="009A6A48">
            <w:pPr>
              <w:pStyle w:val="CommentText"/>
              <w:rPr>
                <w:rFonts w:asciiTheme="minorHAnsi" w:hAnsiTheme="minorHAnsi" w:cstheme="minorHAnsi"/>
              </w:rPr>
            </w:pPr>
            <w:r w:rsidRPr="001A177B">
              <w:rPr>
                <w:rFonts w:asciiTheme="minorHAnsi" w:hAnsiTheme="minorHAnsi" w:cstheme="minorHAnsi"/>
              </w:rPr>
              <w:t>2</w:t>
            </w:r>
            <w:r w:rsidR="00DA2A80">
              <w:rPr>
                <w:rFonts w:asciiTheme="minorHAnsi" w:hAnsiTheme="minorHAnsi" w:cstheme="minorHAnsi"/>
              </w:rPr>
              <w:t xml:space="preserve"> </w:t>
            </w:r>
            <w:proofErr w:type="spellStart"/>
            <w:r w:rsidR="00DA2A80">
              <w:rPr>
                <w:rFonts w:asciiTheme="minorHAnsi" w:hAnsiTheme="minorHAnsi" w:cstheme="minorHAnsi"/>
              </w:rPr>
              <w:t>hrs</w:t>
            </w:r>
            <w:proofErr w:type="spellEnd"/>
            <w:ins w:id="20" w:author="Admin" w:date="2021-12-07T00:35:00Z">
              <w:r w:rsidR="00DA2A80">
                <w:rPr>
                  <w:rFonts w:asciiTheme="minorHAnsi" w:hAnsiTheme="minorHAnsi" w:cstheme="minorHAnsi"/>
                </w:rPr>
                <w:t xml:space="preserve"> </w:t>
              </w:r>
            </w:ins>
          </w:p>
        </w:tc>
      </w:tr>
      <w:tr w:rsidR="008304D9" w:rsidRPr="001A177B" w14:paraId="1330FA22" w14:textId="77777777" w:rsidTr="00DA2A80">
        <w:tc>
          <w:tcPr>
            <w:tcW w:w="851" w:type="dxa"/>
          </w:tcPr>
          <w:p w14:paraId="5EBE74CC" w14:textId="77777777" w:rsidR="008304D9" w:rsidRPr="001A177B" w:rsidRDefault="008304D9" w:rsidP="009A6A48">
            <w:pPr>
              <w:rPr>
                <w:rFonts w:cstheme="minorHAnsi"/>
              </w:rPr>
            </w:pPr>
            <w:r w:rsidRPr="001A177B">
              <w:rPr>
                <w:rFonts w:cstheme="minorHAnsi"/>
              </w:rPr>
              <w:t>2</w:t>
            </w:r>
          </w:p>
        </w:tc>
        <w:tc>
          <w:tcPr>
            <w:tcW w:w="3402" w:type="dxa"/>
          </w:tcPr>
          <w:p w14:paraId="4B939857" w14:textId="77777777" w:rsidR="008304D9" w:rsidRPr="001A177B" w:rsidRDefault="008304D9" w:rsidP="008304D9">
            <w:pPr>
              <w:rPr>
                <w:rFonts w:cstheme="minorHAnsi"/>
              </w:rPr>
            </w:pPr>
            <w:r w:rsidRPr="001A177B">
              <w:rPr>
                <w:rFonts w:cstheme="minorHAnsi"/>
              </w:rPr>
              <w:t xml:space="preserve">Requirements analysis </w:t>
            </w:r>
          </w:p>
        </w:tc>
        <w:tc>
          <w:tcPr>
            <w:tcW w:w="1242" w:type="dxa"/>
          </w:tcPr>
          <w:p w14:paraId="78482076" w14:textId="77777777" w:rsidR="008304D9" w:rsidRPr="001A177B" w:rsidRDefault="008304D9" w:rsidP="009A6A48">
            <w:pPr>
              <w:rPr>
                <w:rFonts w:cstheme="minorHAnsi"/>
              </w:rPr>
            </w:pPr>
            <w:r w:rsidRPr="001A177B">
              <w:rPr>
                <w:rFonts w:cstheme="minorHAnsi"/>
              </w:rPr>
              <w:t>4</w:t>
            </w:r>
            <w:ins w:id="21" w:author="Admin" w:date="2021-12-07T00:35:00Z">
              <w:r w:rsidR="00DA2A80">
                <w:rPr>
                  <w:rFonts w:cstheme="minorHAnsi"/>
                </w:rPr>
                <w:t xml:space="preserve"> </w:t>
              </w:r>
            </w:ins>
            <w:r w:rsidR="00DA2A80">
              <w:rPr>
                <w:rFonts w:cstheme="minorHAnsi"/>
              </w:rPr>
              <w:t>hrs</w:t>
            </w:r>
          </w:p>
        </w:tc>
        <w:tc>
          <w:tcPr>
            <w:tcW w:w="1843" w:type="dxa"/>
          </w:tcPr>
          <w:p w14:paraId="02124D6D" w14:textId="77777777" w:rsidR="008304D9" w:rsidRPr="001A177B" w:rsidRDefault="008304D9" w:rsidP="009A6A48">
            <w:pPr>
              <w:rPr>
                <w:rFonts w:cstheme="minorHAnsi"/>
                <w:lang w:val="de-DE"/>
              </w:rPr>
            </w:pPr>
            <w:r w:rsidRPr="001A177B">
              <w:rPr>
                <w:rFonts w:cstheme="minorHAnsi"/>
                <w:lang w:val="de-DE"/>
              </w:rPr>
              <w:t>4</w:t>
            </w:r>
            <w:r w:rsidR="00DA2A80">
              <w:rPr>
                <w:rFonts w:cstheme="minorHAnsi"/>
                <w:lang w:val="de-DE"/>
              </w:rPr>
              <w:t xml:space="preserve"> hrs</w:t>
            </w:r>
          </w:p>
        </w:tc>
      </w:tr>
      <w:tr w:rsidR="008304D9" w:rsidRPr="001A177B" w14:paraId="55574EC3" w14:textId="77777777" w:rsidTr="007E4875">
        <w:tc>
          <w:tcPr>
            <w:tcW w:w="851" w:type="dxa"/>
          </w:tcPr>
          <w:p w14:paraId="58F8B249" w14:textId="77777777" w:rsidR="008304D9" w:rsidRPr="001A177B" w:rsidRDefault="008304D9" w:rsidP="009A6A48">
            <w:pPr>
              <w:rPr>
                <w:rFonts w:cstheme="minorHAnsi"/>
              </w:rPr>
            </w:pPr>
            <w:r w:rsidRPr="001A177B">
              <w:rPr>
                <w:rFonts w:cstheme="minorHAnsi"/>
              </w:rPr>
              <w:t>3</w:t>
            </w:r>
          </w:p>
        </w:tc>
        <w:tc>
          <w:tcPr>
            <w:tcW w:w="3402" w:type="dxa"/>
          </w:tcPr>
          <w:p w14:paraId="57DC7362" w14:textId="77777777" w:rsidR="008304D9" w:rsidRPr="001A177B" w:rsidRDefault="008304D9" w:rsidP="009A6A48">
            <w:pPr>
              <w:rPr>
                <w:rFonts w:cstheme="minorHAnsi"/>
              </w:rPr>
            </w:pPr>
            <w:r>
              <w:rPr>
                <w:rFonts w:cstheme="minorHAnsi"/>
              </w:rPr>
              <w:t>Software Designing</w:t>
            </w:r>
          </w:p>
        </w:tc>
        <w:tc>
          <w:tcPr>
            <w:tcW w:w="1242" w:type="dxa"/>
          </w:tcPr>
          <w:p w14:paraId="3F4360C6" w14:textId="77777777" w:rsidR="008304D9" w:rsidRPr="001A177B" w:rsidRDefault="008304D9" w:rsidP="009A6A48">
            <w:pPr>
              <w:rPr>
                <w:rFonts w:cstheme="minorHAnsi"/>
              </w:rPr>
            </w:pPr>
            <w:r>
              <w:rPr>
                <w:rFonts w:cstheme="minorHAnsi"/>
              </w:rPr>
              <w:t>6</w:t>
            </w:r>
            <w:r w:rsidR="00DA2A80">
              <w:rPr>
                <w:rFonts w:cstheme="minorHAnsi"/>
              </w:rPr>
              <w:t xml:space="preserve"> hrs</w:t>
            </w:r>
          </w:p>
        </w:tc>
        <w:tc>
          <w:tcPr>
            <w:tcW w:w="1843" w:type="dxa"/>
          </w:tcPr>
          <w:p w14:paraId="16E47488" w14:textId="77777777" w:rsidR="008304D9" w:rsidRPr="001A177B" w:rsidRDefault="008304D9" w:rsidP="009A6A48">
            <w:pPr>
              <w:rPr>
                <w:rFonts w:cstheme="minorHAnsi"/>
              </w:rPr>
            </w:pPr>
            <w:r>
              <w:rPr>
                <w:rFonts w:cstheme="minorHAnsi"/>
              </w:rPr>
              <w:t>6</w:t>
            </w:r>
            <w:r w:rsidR="00DA2A80">
              <w:rPr>
                <w:rFonts w:cstheme="minorHAnsi"/>
              </w:rPr>
              <w:t xml:space="preserve"> hrs</w:t>
            </w:r>
          </w:p>
        </w:tc>
      </w:tr>
      <w:tr w:rsidR="008304D9" w:rsidRPr="001A177B" w14:paraId="0D21E6EA" w14:textId="77777777" w:rsidTr="007E4875">
        <w:tc>
          <w:tcPr>
            <w:tcW w:w="851" w:type="dxa"/>
          </w:tcPr>
          <w:p w14:paraId="11756203" w14:textId="77777777" w:rsidR="008304D9" w:rsidRPr="001A177B" w:rsidRDefault="008304D9" w:rsidP="009A6A48">
            <w:pPr>
              <w:rPr>
                <w:rFonts w:cstheme="minorHAnsi"/>
              </w:rPr>
            </w:pPr>
            <w:r w:rsidRPr="001A177B">
              <w:rPr>
                <w:rFonts w:cstheme="minorHAnsi"/>
              </w:rPr>
              <w:t>4</w:t>
            </w:r>
          </w:p>
        </w:tc>
        <w:tc>
          <w:tcPr>
            <w:tcW w:w="3402" w:type="dxa"/>
          </w:tcPr>
          <w:p w14:paraId="5F3DD864" w14:textId="77777777" w:rsidR="008304D9" w:rsidRPr="001A177B" w:rsidRDefault="008304D9" w:rsidP="009A6A48">
            <w:pPr>
              <w:rPr>
                <w:rFonts w:cstheme="minorHAnsi"/>
              </w:rPr>
            </w:pPr>
            <w:r>
              <w:rPr>
                <w:rFonts w:cstheme="minorHAnsi"/>
              </w:rPr>
              <w:t>Software Development</w:t>
            </w:r>
          </w:p>
        </w:tc>
        <w:tc>
          <w:tcPr>
            <w:tcW w:w="1242" w:type="dxa"/>
          </w:tcPr>
          <w:p w14:paraId="62A36338" w14:textId="77777777" w:rsidR="008304D9" w:rsidRPr="001A177B" w:rsidRDefault="008304D9" w:rsidP="009A6A48">
            <w:pPr>
              <w:rPr>
                <w:rFonts w:cstheme="minorHAnsi"/>
              </w:rPr>
            </w:pPr>
            <w:r>
              <w:rPr>
                <w:rFonts w:cstheme="minorHAnsi"/>
              </w:rPr>
              <w:t>6</w:t>
            </w:r>
            <w:r w:rsidR="00DA2A80">
              <w:rPr>
                <w:rFonts w:cstheme="minorHAnsi"/>
              </w:rPr>
              <w:t xml:space="preserve"> hrs</w:t>
            </w:r>
          </w:p>
        </w:tc>
        <w:tc>
          <w:tcPr>
            <w:tcW w:w="1843" w:type="dxa"/>
          </w:tcPr>
          <w:p w14:paraId="312254F4" w14:textId="77777777" w:rsidR="008304D9" w:rsidRPr="001A177B" w:rsidRDefault="008304D9" w:rsidP="009A6A48">
            <w:pPr>
              <w:rPr>
                <w:rFonts w:cstheme="minorHAnsi"/>
              </w:rPr>
            </w:pPr>
            <w:r>
              <w:rPr>
                <w:rFonts w:cstheme="minorHAnsi"/>
              </w:rPr>
              <w:t>6</w:t>
            </w:r>
            <w:r w:rsidR="00DA2A80">
              <w:rPr>
                <w:rFonts w:cstheme="minorHAnsi"/>
              </w:rPr>
              <w:t xml:space="preserve"> hrs</w:t>
            </w:r>
          </w:p>
        </w:tc>
      </w:tr>
      <w:tr w:rsidR="008304D9" w:rsidRPr="001A177B" w14:paraId="3329AB54" w14:textId="77777777" w:rsidTr="007E4875">
        <w:tc>
          <w:tcPr>
            <w:tcW w:w="851" w:type="dxa"/>
          </w:tcPr>
          <w:p w14:paraId="68A4636A" w14:textId="77777777" w:rsidR="008304D9" w:rsidRPr="001A177B" w:rsidRDefault="008304D9" w:rsidP="009A6A48">
            <w:pPr>
              <w:rPr>
                <w:rFonts w:cstheme="minorHAnsi"/>
              </w:rPr>
            </w:pPr>
            <w:r w:rsidRPr="001A177B">
              <w:rPr>
                <w:rFonts w:cstheme="minorHAnsi"/>
              </w:rPr>
              <w:t>5</w:t>
            </w:r>
          </w:p>
        </w:tc>
        <w:tc>
          <w:tcPr>
            <w:tcW w:w="3402" w:type="dxa"/>
          </w:tcPr>
          <w:p w14:paraId="0586D37F" w14:textId="77777777" w:rsidR="008304D9" w:rsidRPr="001A177B" w:rsidRDefault="008304D9" w:rsidP="009A6A48">
            <w:pPr>
              <w:rPr>
                <w:rFonts w:cstheme="minorHAnsi"/>
              </w:rPr>
            </w:pPr>
            <w:r>
              <w:rPr>
                <w:rFonts w:cstheme="minorHAnsi"/>
              </w:rPr>
              <w:t>Software Testing</w:t>
            </w:r>
          </w:p>
        </w:tc>
        <w:tc>
          <w:tcPr>
            <w:tcW w:w="1242" w:type="dxa"/>
          </w:tcPr>
          <w:p w14:paraId="206C5786" w14:textId="77777777" w:rsidR="008304D9" w:rsidRPr="001A177B" w:rsidRDefault="008304D9" w:rsidP="009A6A48">
            <w:pPr>
              <w:rPr>
                <w:rFonts w:cstheme="minorHAnsi"/>
              </w:rPr>
            </w:pPr>
            <w:r w:rsidRPr="001A177B">
              <w:rPr>
                <w:rFonts w:cstheme="minorHAnsi"/>
              </w:rPr>
              <w:t>01</w:t>
            </w:r>
            <w:r w:rsidR="00DA2A80">
              <w:rPr>
                <w:rFonts w:cstheme="minorHAnsi"/>
              </w:rPr>
              <w:t xml:space="preserve"> hrs</w:t>
            </w:r>
          </w:p>
        </w:tc>
        <w:tc>
          <w:tcPr>
            <w:tcW w:w="1843" w:type="dxa"/>
          </w:tcPr>
          <w:p w14:paraId="776685D8" w14:textId="77777777" w:rsidR="008304D9" w:rsidRPr="001A177B" w:rsidRDefault="008304D9" w:rsidP="009A6A48">
            <w:pPr>
              <w:rPr>
                <w:rFonts w:cstheme="minorHAnsi"/>
              </w:rPr>
            </w:pPr>
            <w:r w:rsidRPr="001A177B">
              <w:rPr>
                <w:rFonts w:cstheme="minorHAnsi"/>
              </w:rPr>
              <w:t>01</w:t>
            </w:r>
            <w:r w:rsidR="00DA2A80">
              <w:rPr>
                <w:rFonts w:cstheme="minorHAnsi"/>
              </w:rPr>
              <w:t xml:space="preserve"> hrs</w:t>
            </w:r>
          </w:p>
        </w:tc>
      </w:tr>
      <w:tr w:rsidR="008304D9" w:rsidRPr="001A177B" w14:paraId="0A539630" w14:textId="77777777" w:rsidTr="007E4875">
        <w:tc>
          <w:tcPr>
            <w:tcW w:w="851" w:type="dxa"/>
          </w:tcPr>
          <w:p w14:paraId="609E72BB" w14:textId="77777777" w:rsidR="008304D9" w:rsidRPr="001A177B" w:rsidRDefault="008304D9" w:rsidP="009A6A48">
            <w:pPr>
              <w:rPr>
                <w:rFonts w:cstheme="minorHAnsi"/>
              </w:rPr>
            </w:pPr>
            <w:r w:rsidRPr="001A177B">
              <w:rPr>
                <w:rFonts w:cstheme="minorHAnsi"/>
              </w:rPr>
              <w:t>6</w:t>
            </w:r>
          </w:p>
        </w:tc>
        <w:tc>
          <w:tcPr>
            <w:tcW w:w="3402" w:type="dxa"/>
          </w:tcPr>
          <w:p w14:paraId="39A45922" w14:textId="77777777" w:rsidR="008304D9" w:rsidRPr="001A177B" w:rsidRDefault="008304D9" w:rsidP="009A6A48">
            <w:pPr>
              <w:rPr>
                <w:rFonts w:cstheme="minorHAnsi"/>
              </w:rPr>
            </w:pPr>
            <w:r>
              <w:rPr>
                <w:rFonts w:cstheme="minorHAnsi"/>
              </w:rPr>
              <w:t>Deployment</w:t>
            </w:r>
          </w:p>
        </w:tc>
        <w:tc>
          <w:tcPr>
            <w:tcW w:w="1242" w:type="dxa"/>
          </w:tcPr>
          <w:p w14:paraId="70FC4816" w14:textId="77777777" w:rsidR="008304D9" w:rsidRPr="001A177B" w:rsidRDefault="008304D9" w:rsidP="009A6A48">
            <w:pPr>
              <w:rPr>
                <w:rFonts w:cstheme="minorHAnsi"/>
              </w:rPr>
            </w:pPr>
            <w:r w:rsidRPr="001A177B">
              <w:rPr>
                <w:rFonts w:cstheme="minorHAnsi"/>
              </w:rPr>
              <w:t>01</w:t>
            </w:r>
            <w:r w:rsidR="00DA2A80">
              <w:rPr>
                <w:rFonts w:cstheme="minorHAnsi"/>
              </w:rPr>
              <w:t>hrs</w:t>
            </w:r>
          </w:p>
        </w:tc>
        <w:tc>
          <w:tcPr>
            <w:tcW w:w="1843" w:type="dxa"/>
          </w:tcPr>
          <w:p w14:paraId="196672EC" w14:textId="77777777" w:rsidR="008304D9" w:rsidRPr="001A177B" w:rsidRDefault="008304D9" w:rsidP="009A6A48">
            <w:pPr>
              <w:rPr>
                <w:rFonts w:cstheme="minorHAnsi"/>
              </w:rPr>
            </w:pPr>
            <w:r w:rsidRPr="001A177B">
              <w:rPr>
                <w:rFonts w:cstheme="minorHAnsi"/>
              </w:rPr>
              <w:t>01</w:t>
            </w:r>
            <w:r w:rsidR="00DA2A80">
              <w:rPr>
                <w:rFonts w:cstheme="minorHAnsi"/>
              </w:rPr>
              <w:t xml:space="preserve"> hrs</w:t>
            </w:r>
          </w:p>
        </w:tc>
      </w:tr>
    </w:tbl>
    <w:p w14:paraId="43B569BB" w14:textId="77777777" w:rsidR="008304D9" w:rsidRPr="008304D9" w:rsidRDefault="008304D9" w:rsidP="004A5FC6">
      <w:pPr>
        <w:autoSpaceDE w:val="0"/>
        <w:autoSpaceDN w:val="0"/>
        <w:adjustRightInd w:val="0"/>
        <w:spacing w:after="0" w:line="240" w:lineRule="auto"/>
        <w:jc w:val="both"/>
        <w:rPr>
          <w:rFonts w:ascii="Calibri" w:hAnsi="Calibri" w:cs="Calibri"/>
          <w:color w:val="000000"/>
          <w:sz w:val="20"/>
          <w:szCs w:val="20"/>
        </w:rPr>
      </w:pPr>
    </w:p>
    <w:p w14:paraId="21A610EA" w14:textId="77777777" w:rsidR="004A5FC6" w:rsidRPr="008304D9" w:rsidRDefault="00696705" w:rsidP="004A5FC6">
      <w:pPr>
        <w:autoSpaceDE w:val="0"/>
        <w:autoSpaceDN w:val="0"/>
        <w:adjustRightInd w:val="0"/>
        <w:spacing w:after="0" w:line="240" w:lineRule="auto"/>
        <w:jc w:val="both"/>
        <w:rPr>
          <w:rFonts w:ascii="Calibri" w:hAnsi="Calibri" w:cs="Calibri"/>
          <w:color w:val="000000"/>
          <w:sz w:val="20"/>
          <w:szCs w:val="20"/>
        </w:rPr>
      </w:pPr>
      <w:r w:rsidRPr="008304D9">
        <w:rPr>
          <w:rFonts w:ascii="Calibri" w:hAnsi="Calibri" w:cs="Calibri"/>
          <w:color w:val="000000"/>
          <w:sz w:val="20"/>
          <w:szCs w:val="20"/>
        </w:rPr>
        <w:tab/>
      </w:r>
      <w:r w:rsidRPr="008304D9">
        <w:rPr>
          <w:rFonts w:ascii="Calibri" w:hAnsi="Calibri" w:cs="Calibri"/>
          <w:color w:val="000000"/>
          <w:sz w:val="20"/>
          <w:szCs w:val="20"/>
        </w:rPr>
        <w:tab/>
      </w:r>
    </w:p>
    <w:p w14:paraId="7AE39CA6" w14:textId="77777777" w:rsidR="00696705" w:rsidRPr="008304D9" w:rsidRDefault="00696705" w:rsidP="004A5FC6">
      <w:pPr>
        <w:autoSpaceDE w:val="0"/>
        <w:autoSpaceDN w:val="0"/>
        <w:adjustRightInd w:val="0"/>
        <w:spacing w:after="0" w:line="240" w:lineRule="auto"/>
        <w:jc w:val="both"/>
        <w:rPr>
          <w:rFonts w:ascii="Calibri" w:hAnsi="Calibri" w:cs="Calibri"/>
          <w:color w:val="000000"/>
          <w:sz w:val="20"/>
          <w:szCs w:val="20"/>
        </w:rPr>
      </w:pPr>
    </w:p>
    <w:p w14:paraId="08FD7CA0" w14:textId="77777777" w:rsidR="00696705" w:rsidRPr="008304D9" w:rsidRDefault="00696705" w:rsidP="004A5FC6">
      <w:pPr>
        <w:autoSpaceDE w:val="0"/>
        <w:autoSpaceDN w:val="0"/>
        <w:adjustRightInd w:val="0"/>
        <w:spacing w:after="0" w:line="240" w:lineRule="auto"/>
        <w:jc w:val="both"/>
        <w:rPr>
          <w:rFonts w:ascii="Calibri" w:hAnsi="Calibri" w:cs="Calibri"/>
          <w:color w:val="000000"/>
          <w:sz w:val="20"/>
          <w:szCs w:val="20"/>
        </w:rPr>
      </w:pPr>
    </w:p>
    <w:p w14:paraId="7FA2C463" w14:textId="77777777" w:rsidR="004A5FC6" w:rsidRPr="008304D9" w:rsidRDefault="004A5FC6" w:rsidP="004A5FC6">
      <w:pPr>
        <w:autoSpaceDE w:val="0"/>
        <w:autoSpaceDN w:val="0"/>
        <w:adjustRightInd w:val="0"/>
        <w:spacing w:after="0" w:line="240" w:lineRule="auto"/>
        <w:jc w:val="both"/>
        <w:rPr>
          <w:rFonts w:ascii="Calibri" w:hAnsi="Calibri" w:cs="Calibri"/>
          <w:color w:val="000000"/>
          <w:sz w:val="20"/>
          <w:szCs w:val="20"/>
        </w:rPr>
      </w:pPr>
      <w:r w:rsidRPr="008304D9">
        <w:rPr>
          <w:rFonts w:ascii="Calibri" w:hAnsi="Calibri" w:cs="Calibri"/>
          <w:color w:val="000000"/>
          <w:sz w:val="20"/>
          <w:szCs w:val="20"/>
        </w:rPr>
        <w:t>The 4 essential steps of the Risk Management Process are:</w:t>
      </w:r>
    </w:p>
    <w:p w14:paraId="225507FF" w14:textId="77777777" w:rsidR="00C35423" w:rsidRDefault="00391E43" w:rsidP="001B7E4C">
      <w:pPr>
        <w:pStyle w:val="ListParagraph"/>
        <w:numPr>
          <w:ilvl w:val="0"/>
          <w:numId w:val="12"/>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Risk </w:t>
      </w:r>
      <w:r w:rsidR="005E65F5">
        <w:rPr>
          <w:rFonts w:ascii="Calibri" w:hAnsi="Calibri" w:cs="Calibri"/>
          <w:color w:val="000000"/>
          <w:sz w:val="20"/>
          <w:szCs w:val="20"/>
        </w:rPr>
        <w:t>Identification:</w:t>
      </w:r>
      <w:r>
        <w:rPr>
          <w:rFonts w:ascii="Calibri" w:hAnsi="Calibri" w:cs="Calibri"/>
          <w:color w:val="000000"/>
          <w:sz w:val="20"/>
          <w:szCs w:val="20"/>
        </w:rPr>
        <w:t xml:space="preserve"> </w:t>
      </w:r>
      <w:r w:rsidR="00B746E2">
        <w:rPr>
          <w:rFonts w:ascii="Calibri" w:hAnsi="Calibri" w:cs="Calibri"/>
          <w:color w:val="000000"/>
          <w:sz w:val="20"/>
          <w:szCs w:val="20"/>
        </w:rPr>
        <w:t xml:space="preserve">Risk can come anytime like Covid-19 </w:t>
      </w:r>
      <w:r w:rsidR="005E65F5">
        <w:rPr>
          <w:rFonts w:ascii="Calibri" w:hAnsi="Calibri" w:cs="Calibri"/>
          <w:color w:val="000000"/>
          <w:sz w:val="20"/>
          <w:szCs w:val="20"/>
        </w:rPr>
        <w:t>and at this time no focus is no anything which arises to many other risks such as no communication , depression stress and many more</w:t>
      </w:r>
      <w:del w:id="22" w:author="Admin" w:date="2021-12-06T23:35:00Z">
        <w:r w:rsidR="005E65F5" w:rsidDel="00D27C6F">
          <w:rPr>
            <w:rFonts w:ascii="Calibri" w:hAnsi="Calibri" w:cs="Calibri"/>
            <w:color w:val="000000"/>
            <w:sz w:val="20"/>
            <w:szCs w:val="20"/>
          </w:rPr>
          <w:delText>.</w:delText>
        </w:r>
      </w:del>
    </w:p>
    <w:p w14:paraId="33208932" w14:textId="77777777" w:rsidR="005E65F5" w:rsidRDefault="005E65F5" w:rsidP="001B7E4C">
      <w:pPr>
        <w:pStyle w:val="ListParagraph"/>
        <w:numPr>
          <w:ilvl w:val="0"/>
          <w:numId w:val="12"/>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Scope: During the risk the only scope should be calm and positive and always focus to the work </w:t>
      </w:r>
    </w:p>
    <w:p w14:paraId="023C088D" w14:textId="77777777" w:rsidR="005E65F5" w:rsidRDefault="005E65F5" w:rsidP="001B7E4C">
      <w:pPr>
        <w:pStyle w:val="ListParagraph"/>
        <w:numPr>
          <w:ilvl w:val="0"/>
          <w:numId w:val="12"/>
        </w:num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Resolve the problems we should find the middle way to solve the problems such as communication on </w:t>
      </w:r>
      <w:proofErr w:type="spellStart"/>
      <w:r>
        <w:rPr>
          <w:rFonts w:ascii="Calibri" w:hAnsi="Calibri" w:cs="Calibri"/>
          <w:color w:val="000000"/>
          <w:sz w:val="20"/>
          <w:szCs w:val="20"/>
        </w:rPr>
        <w:t>skye</w:t>
      </w:r>
      <w:proofErr w:type="spellEnd"/>
      <w:r>
        <w:rPr>
          <w:rFonts w:ascii="Calibri" w:hAnsi="Calibri" w:cs="Calibri"/>
          <w:color w:val="000000"/>
          <w:sz w:val="20"/>
          <w:szCs w:val="20"/>
        </w:rPr>
        <w:t xml:space="preserve"> and Zoom can be better option at this time.  </w:t>
      </w:r>
    </w:p>
    <w:p w14:paraId="5420C457" w14:textId="77777777" w:rsidR="005E65F5" w:rsidRPr="008304D9" w:rsidRDefault="005E65F5" w:rsidP="005E65F5">
      <w:pPr>
        <w:pStyle w:val="ListParagraph"/>
        <w:numPr>
          <w:ilvl w:val="0"/>
          <w:numId w:val="12"/>
        </w:numPr>
        <w:autoSpaceDE w:val="0"/>
        <w:autoSpaceDN w:val="0"/>
        <w:adjustRightInd w:val="0"/>
        <w:spacing w:after="0" w:line="240" w:lineRule="auto"/>
        <w:jc w:val="both"/>
        <w:rPr>
          <w:rFonts w:ascii="Calibri" w:hAnsi="Calibri" w:cs="Calibri"/>
          <w:color w:val="000000"/>
          <w:sz w:val="20"/>
          <w:szCs w:val="20"/>
        </w:rPr>
      </w:pPr>
      <w:r w:rsidRPr="00D75C60">
        <w:rPr>
          <w:rFonts w:ascii="Calibri" w:hAnsi="Calibri" w:cs="Calibri"/>
          <w:color w:val="000000"/>
          <w:sz w:val="20"/>
          <w:szCs w:val="20"/>
        </w:rPr>
        <w:t>Not all risks can be eliminated – some risks are always present. Market risks and environmental risks are just two examples of risks that always need to be monitored. Under manual systems monitoring happens through diligent employees.</w:t>
      </w:r>
    </w:p>
    <w:p w14:paraId="08192384" w14:textId="77777777" w:rsidR="00E14536" w:rsidRPr="008304D9" w:rsidRDefault="00E14536" w:rsidP="00C93826"/>
    <w:p w14:paraId="47742444" w14:textId="77777777" w:rsidR="00C93826" w:rsidRDefault="00C93826" w:rsidP="00C93826">
      <w:r w:rsidRPr="008304D9">
        <w:t xml:space="preserve">Cost: </w:t>
      </w:r>
      <w:r w:rsidR="005039E3">
        <w:t xml:space="preserve">We will charge $1200. But we will charge in different-2 </w:t>
      </w:r>
      <w:r w:rsidR="00F754C6">
        <w:t>instalments</w:t>
      </w:r>
      <w:r w:rsidR="005039E3">
        <w:t xml:space="preserve"> after completing the tasks. Which I am defining under:</w:t>
      </w:r>
    </w:p>
    <w:tbl>
      <w:tblPr>
        <w:tblStyle w:val="TableGrid"/>
        <w:tblW w:w="5903" w:type="dxa"/>
        <w:tblLayout w:type="fixed"/>
        <w:tblLook w:val="0000" w:firstRow="0" w:lastRow="0" w:firstColumn="0" w:lastColumn="0" w:noHBand="0" w:noVBand="0"/>
      </w:tblPr>
      <w:tblGrid>
        <w:gridCol w:w="851"/>
        <w:gridCol w:w="3402"/>
        <w:gridCol w:w="1650"/>
      </w:tblGrid>
      <w:tr w:rsidR="005039E3" w:rsidRPr="001A177B" w14:paraId="267CBBC4" w14:textId="77777777" w:rsidTr="009A6A48">
        <w:tc>
          <w:tcPr>
            <w:tcW w:w="851" w:type="dxa"/>
          </w:tcPr>
          <w:p w14:paraId="4DA03013" w14:textId="77777777" w:rsidR="005039E3" w:rsidRPr="001A177B" w:rsidRDefault="005039E3" w:rsidP="009A6A48">
            <w:pPr>
              <w:rPr>
                <w:rFonts w:cstheme="minorHAnsi"/>
                <w:b/>
              </w:rPr>
            </w:pPr>
            <w:r w:rsidRPr="001A177B">
              <w:rPr>
                <w:rFonts w:cstheme="minorHAnsi"/>
                <w:b/>
              </w:rPr>
              <w:t>Id</w:t>
            </w:r>
          </w:p>
        </w:tc>
        <w:tc>
          <w:tcPr>
            <w:tcW w:w="3402" w:type="dxa"/>
          </w:tcPr>
          <w:p w14:paraId="15612DE9" w14:textId="77777777" w:rsidR="005039E3" w:rsidRPr="001A177B" w:rsidRDefault="005039E3" w:rsidP="009A6A48">
            <w:pPr>
              <w:rPr>
                <w:rFonts w:cstheme="minorHAnsi"/>
                <w:b/>
              </w:rPr>
            </w:pPr>
            <w:r>
              <w:rPr>
                <w:rFonts w:cstheme="minorHAnsi"/>
                <w:b/>
              </w:rPr>
              <w:t>Tasks</w:t>
            </w:r>
          </w:p>
        </w:tc>
        <w:tc>
          <w:tcPr>
            <w:tcW w:w="1650" w:type="dxa"/>
          </w:tcPr>
          <w:p w14:paraId="4C2AF16D" w14:textId="77777777" w:rsidR="005039E3" w:rsidRPr="001A177B" w:rsidRDefault="005039E3" w:rsidP="009A6A48">
            <w:pPr>
              <w:jc w:val="center"/>
              <w:rPr>
                <w:rFonts w:cstheme="minorHAnsi"/>
                <w:b/>
              </w:rPr>
            </w:pPr>
            <w:r>
              <w:rPr>
                <w:rFonts w:cstheme="minorHAnsi"/>
                <w:b/>
              </w:rPr>
              <w:t>Payment</w:t>
            </w:r>
          </w:p>
        </w:tc>
      </w:tr>
      <w:tr w:rsidR="005039E3" w:rsidRPr="001A177B" w14:paraId="4653A3D0" w14:textId="77777777" w:rsidTr="00A0505B">
        <w:tc>
          <w:tcPr>
            <w:tcW w:w="851" w:type="dxa"/>
          </w:tcPr>
          <w:p w14:paraId="1A3C0787" w14:textId="77777777" w:rsidR="005039E3" w:rsidRPr="001A177B" w:rsidRDefault="005039E3" w:rsidP="009A6A48">
            <w:pPr>
              <w:rPr>
                <w:rFonts w:cstheme="minorHAnsi"/>
              </w:rPr>
            </w:pPr>
            <w:r w:rsidRPr="001A177B">
              <w:rPr>
                <w:rFonts w:cstheme="minorHAnsi"/>
              </w:rPr>
              <w:t>1</w:t>
            </w:r>
          </w:p>
        </w:tc>
        <w:tc>
          <w:tcPr>
            <w:tcW w:w="3402" w:type="dxa"/>
          </w:tcPr>
          <w:p w14:paraId="0BF977CD" w14:textId="77777777" w:rsidR="005039E3" w:rsidRPr="001A177B" w:rsidRDefault="005039E3" w:rsidP="009A6A48">
            <w:pPr>
              <w:rPr>
                <w:rFonts w:cstheme="minorHAnsi"/>
              </w:rPr>
            </w:pPr>
            <w:r>
              <w:rPr>
                <w:rFonts w:cstheme="minorHAnsi"/>
              </w:rPr>
              <w:t xml:space="preserve">Completing </w:t>
            </w:r>
            <w:r w:rsidR="00F754C6">
              <w:rPr>
                <w:rFonts w:cstheme="minorHAnsi"/>
              </w:rPr>
              <w:t xml:space="preserve">Planning and Requirements </w:t>
            </w:r>
          </w:p>
        </w:tc>
        <w:tc>
          <w:tcPr>
            <w:tcW w:w="1650" w:type="dxa"/>
          </w:tcPr>
          <w:p w14:paraId="7C7597F6" w14:textId="77777777" w:rsidR="005039E3" w:rsidRPr="001A177B" w:rsidRDefault="005039E3" w:rsidP="009A6A48">
            <w:pPr>
              <w:pStyle w:val="CommentText"/>
              <w:rPr>
                <w:rFonts w:asciiTheme="minorHAnsi" w:hAnsiTheme="minorHAnsi" w:cstheme="minorHAnsi"/>
              </w:rPr>
            </w:pPr>
            <w:r>
              <w:rPr>
                <w:rFonts w:asciiTheme="minorHAnsi" w:hAnsiTheme="minorHAnsi" w:cstheme="minorHAnsi"/>
              </w:rPr>
              <w:t>$200</w:t>
            </w:r>
          </w:p>
        </w:tc>
      </w:tr>
      <w:tr w:rsidR="005039E3" w:rsidRPr="001A177B" w14:paraId="1FC05317" w14:textId="77777777" w:rsidTr="00E27A1A">
        <w:tc>
          <w:tcPr>
            <w:tcW w:w="851" w:type="dxa"/>
          </w:tcPr>
          <w:p w14:paraId="11C04EB0" w14:textId="77777777" w:rsidR="005039E3" w:rsidRPr="001A177B" w:rsidRDefault="005039E3" w:rsidP="009A6A48">
            <w:pPr>
              <w:rPr>
                <w:rFonts w:cstheme="minorHAnsi"/>
              </w:rPr>
            </w:pPr>
            <w:r w:rsidRPr="001A177B">
              <w:rPr>
                <w:rFonts w:cstheme="minorHAnsi"/>
              </w:rPr>
              <w:t>2</w:t>
            </w:r>
          </w:p>
        </w:tc>
        <w:tc>
          <w:tcPr>
            <w:tcW w:w="3402" w:type="dxa"/>
          </w:tcPr>
          <w:p w14:paraId="19976D89" w14:textId="77777777" w:rsidR="005039E3" w:rsidRPr="001A177B" w:rsidRDefault="005039E3" w:rsidP="00F754C6">
            <w:pPr>
              <w:rPr>
                <w:rFonts w:cstheme="minorHAnsi"/>
              </w:rPr>
            </w:pPr>
            <w:r>
              <w:rPr>
                <w:rFonts w:cstheme="minorHAnsi"/>
              </w:rPr>
              <w:t xml:space="preserve">Completing </w:t>
            </w:r>
            <w:r w:rsidR="00F754C6">
              <w:rPr>
                <w:rFonts w:cstheme="minorHAnsi"/>
              </w:rPr>
              <w:t xml:space="preserve">Designing </w:t>
            </w:r>
          </w:p>
        </w:tc>
        <w:tc>
          <w:tcPr>
            <w:tcW w:w="1650" w:type="dxa"/>
          </w:tcPr>
          <w:p w14:paraId="6151F211" w14:textId="77777777" w:rsidR="005039E3" w:rsidRPr="001A177B" w:rsidRDefault="005039E3" w:rsidP="009A6A48">
            <w:pPr>
              <w:rPr>
                <w:rFonts w:cstheme="minorHAnsi"/>
                <w:lang w:val="de-DE"/>
              </w:rPr>
            </w:pPr>
            <w:r>
              <w:rPr>
                <w:rFonts w:cstheme="minorHAnsi"/>
              </w:rPr>
              <w:t>$200</w:t>
            </w:r>
          </w:p>
        </w:tc>
      </w:tr>
      <w:tr w:rsidR="005039E3" w:rsidRPr="001A177B" w14:paraId="5EC9BC17" w14:textId="77777777" w:rsidTr="005E63F0">
        <w:tc>
          <w:tcPr>
            <w:tcW w:w="851" w:type="dxa"/>
          </w:tcPr>
          <w:p w14:paraId="304055D3" w14:textId="77777777" w:rsidR="005039E3" w:rsidRPr="001A177B" w:rsidRDefault="005039E3" w:rsidP="009A6A48">
            <w:pPr>
              <w:rPr>
                <w:rFonts w:cstheme="minorHAnsi"/>
              </w:rPr>
            </w:pPr>
            <w:r w:rsidRPr="001A177B">
              <w:rPr>
                <w:rFonts w:cstheme="minorHAnsi"/>
              </w:rPr>
              <w:t>3</w:t>
            </w:r>
          </w:p>
        </w:tc>
        <w:tc>
          <w:tcPr>
            <w:tcW w:w="3402" w:type="dxa"/>
          </w:tcPr>
          <w:p w14:paraId="2F294988" w14:textId="77777777" w:rsidR="005039E3" w:rsidRPr="001A177B" w:rsidRDefault="005039E3" w:rsidP="009A6A48">
            <w:pPr>
              <w:rPr>
                <w:rFonts w:cstheme="minorHAnsi"/>
              </w:rPr>
            </w:pPr>
            <w:r>
              <w:rPr>
                <w:rFonts w:cstheme="minorHAnsi"/>
              </w:rPr>
              <w:t>Completing</w:t>
            </w:r>
            <w:r w:rsidR="00F754C6">
              <w:rPr>
                <w:rFonts w:cstheme="minorHAnsi"/>
              </w:rPr>
              <w:t xml:space="preserve"> coding </w:t>
            </w:r>
            <w:r>
              <w:rPr>
                <w:rFonts w:cstheme="minorHAnsi"/>
              </w:rPr>
              <w:t xml:space="preserve"> third Module</w:t>
            </w:r>
          </w:p>
        </w:tc>
        <w:tc>
          <w:tcPr>
            <w:tcW w:w="1650" w:type="dxa"/>
          </w:tcPr>
          <w:p w14:paraId="5DF6C3FD" w14:textId="77777777" w:rsidR="005039E3" w:rsidRPr="001A177B" w:rsidRDefault="005039E3" w:rsidP="009A6A48">
            <w:pPr>
              <w:rPr>
                <w:rFonts w:cstheme="minorHAnsi"/>
              </w:rPr>
            </w:pPr>
            <w:r>
              <w:rPr>
                <w:rFonts w:cstheme="minorHAnsi"/>
              </w:rPr>
              <w:t>$200</w:t>
            </w:r>
          </w:p>
        </w:tc>
      </w:tr>
      <w:tr w:rsidR="005039E3" w:rsidRPr="001A177B" w14:paraId="5DCB0477" w14:textId="77777777" w:rsidTr="003E435A">
        <w:tc>
          <w:tcPr>
            <w:tcW w:w="851" w:type="dxa"/>
          </w:tcPr>
          <w:p w14:paraId="7C41AFDE" w14:textId="77777777" w:rsidR="005039E3" w:rsidRPr="001A177B" w:rsidRDefault="005039E3" w:rsidP="009A6A48">
            <w:pPr>
              <w:rPr>
                <w:rFonts w:cstheme="minorHAnsi"/>
              </w:rPr>
            </w:pPr>
            <w:r w:rsidRPr="001A177B">
              <w:rPr>
                <w:rFonts w:cstheme="minorHAnsi"/>
              </w:rPr>
              <w:t>4</w:t>
            </w:r>
          </w:p>
        </w:tc>
        <w:tc>
          <w:tcPr>
            <w:tcW w:w="3402" w:type="dxa"/>
          </w:tcPr>
          <w:p w14:paraId="7F04DEF7" w14:textId="77777777" w:rsidR="005039E3" w:rsidRPr="001A177B" w:rsidRDefault="005039E3" w:rsidP="009A6A48">
            <w:pPr>
              <w:rPr>
                <w:rFonts w:cstheme="minorHAnsi"/>
              </w:rPr>
            </w:pPr>
            <w:r>
              <w:rPr>
                <w:rFonts w:cstheme="minorHAnsi"/>
              </w:rPr>
              <w:t>Completing</w:t>
            </w:r>
            <w:r w:rsidR="00F754C6">
              <w:rPr>
                <w:rFonts w:cstheme="minorHAnsi"/>
              </w:rPr>
              <w:t xml:space="preserve"> coding</w:t>
            </w:r>
            <w:r>
              <w:rPr>
                <w:rFonts w:cstheme="minorHAnsi"/>
              </w:rPr>
              <w:t xml:space="preserve"> fourth module</w:t>
            </w:r>
          </w:p>
        </w:tc>
        <w:tc>
          <w:tcPr>
            <w:tcW w:w="1650" w:type="dxa"/>
          </w:tcPr>
          <w:p w14:paraId="78EAABBA" w14:textId="77777777" w:rsidR="005039E3" w:rsidRPr="001A177B" w:rsidRDefault="005039E3" w:rsidP="009A6A48">
            <w:pPr>
              <w:rPr>
                <w:rFonts w:cstheme="minorHAnsi"/>
              </w:rPr>
            </w:pPr>
            <w:r>
              <w:rPr>
                <w:rFonts w:cstheme="minorHAnsi"/>
              </w:rPr>
              <w:t>$200</w:t>
            </w:r>
          </w:p>
        </w:tc>
      </w:tr>
      <w:tr w:rsidR="005039E3" w:rsidRPr="001A177B" w14:paraId="265C3898" w14:textId="77777777" w:rsidTr="00830024">
        <w:tc>
          <w:tcPr>
            <w:tcW w:w="851" w:type="dxa"/>
          </w:tcPr>
          <w:p w14:paraId="507739D9" w14:textId="77777777" w:rsidR="005039E3" w:rsidRPr="001A177B" w:rsidRDefault="005039E3" w:rsidP="009A6A48">
            <w:pPr>
              <w:rPr>
                <w:rFonts w:cstheme="minorHAnsi"/>
              </w:rPr>
            </w:pPr>
            <w:r w:rsidRPr="001A177B">
              <w:rPr>
                <w:rFonts w:cstheme="minorHAnsi"/>
              </w:rPr>
              <w:t>5</w:t>
            </w:r>
          </w:p>
        </w:tc>
        <w:tc>
          <w:tcPr>
            <w:tcW w:w="3402" w:type="dxa"/>
          </w:tcPr>
          <w:p w14:paraId="08F313E6" w14:textId="77777777" w:rsidR="005039E3" w:rsidRPr="001A177B" w:rsidRDefault="005039E3" w:rsidP="00F754C6">
            <w:pPr>
              <w:rPr>
                <w:rFonts w:cstheme="minorHAnsi"/>
              </w:rPr>
            </w:pPr>
            <w:r>
              <w:rPr>
                <w:rFonts w:cstheme="minorHAnsi"/>
              </w:rPr>
              <w:t xml:space="preserve">Completing </w:t>
            </w:r>
            <w:r w:rsidR="00F754C6">
              <w:rPr>
                <w:rFonts w:cstheme="minorHAnsi"/>
              </w:rPr>
              <w:t>Testing and implementation</w:t>
            </w:r>
          </w:p>
        </w:tc>
        <w:tc>
          <w:tcPr>
            <w:tcW w:w="1650" w:type="dxa"/>
          </w:tcPr>
          <w:p w14:paraId="704F1EC4" w14:textId="77777777" w:rsidR="005039E3" w:rsidRPr="001A177B" w:rsidRDefault="005039E3" w:rsidP="009A6A48">
            <w:pPr>
              <w:rPr>
                <w:rFonts w:cstheme="minorHAnsi"/>
              </w:rPr>
            </w:pPr>
            <w:r>
              <w:rPr>
                <w:rFonts w:cstheme="minorHAnsi"/>
              </w:rPr>
              <w:t>$200</w:t>
            </w:r>
          </w:p>
        </w:tc>
      </w:tr>
      <w:tr w:rsidR="005039E3" w:rsidRPr="001A177B" w14:paraId="4525F481" w14:textId="77777777" w:rsidTr="008A1607">
        <w:tc>
          <w:tcPr>
            <w:tcW w:w="851" w:type="dxa"/>
          </w:tcPr>
          <w:p w14:paraId="3AF3EE92" w14:textId="77777777" w:rsidR="005039E3" w:rsidRPr="001A177B" w:rsidRDefault="005039E3" w:rsidP="009A6A48">
            <w:pPr>
              <w:rPr>
                <w:rFonts w:cstheme="minorHAnsi"/>
              </w:rPr>
            </w:pPr>
            <w:r w:rsidRPr="001A177B">
              <w:rPr>
                <w:rFonts w:cstheme="minorHAnsi"/>
              </w:rPr>
              <w:t>6</w:t>
            </w:r>
          </w:p>
        </w:tc>
        <w:tc>
          <w:tcPr>
            <w:tcW w:w="3402" w:type="dxa"/>
          </w:tcPr>
          <w:p w14:paraId="3B14183A" w14:textId="77777777" w:rsidR="005039E3" w:rsidRPr="001A177B" w:rsidRDefault="005039E3" w:rsidP="00F754C6">
            <w:pPr>
              <w:rPr>
                <w:rFonts w:cstheme="minorHAnsi"/>
              </w:rPr>
            </w:pPr>
            <w:r>
              <w:rPr>
                <w:rFonts w:cstheme="minorHAnsi"/>
              </w:rPr>
              <w:t xml:space="preserve">Completing </w:t>
            </w:r>
            <w:r w:rsidR="00F754C6">
              <w:rPr>
                <w:rFonts w:cstheme="minorHAnsi"/>
              </w:rPr>
              <w:t>the changes found in Testing</w:t>
            </w:r>
          </w:p>
        </w:tc>
        <w:tc>
          <w:tcPr>
            <w:tcW w:w="1650" w:type="dxa"/>
          </w:tcPr>
          <w:p w14:paraId="0CF243F6" w14:textId="77777777" w:rsidR="005039E3" w:rsidRPr="001A177B" w:rsidRDefault="005039E3" w:rsidP="009A6A48">
            <w:pPr>
              <w:rPr>
                <w:rFonts w:cstheme="minorHAnsi"/>
              </w:rPr>
            </w:pPr>
            <w:r>
              <w:rPr>
                <w:rFonts w:cstheme="minorHAnsi"/>
              </w:rPr>
              <w:t>$200</w:t>
            </w:r>
          </w:p>
        </w:tc>
      </w:tr>
    </w:tbl>
    <w:p w14:paraId="5C21E548" w14:textId="77777777" w:rsidR="005039E3" w:rsidRPr="008304D9" w:rsidRDefault="005039E3" w:rsidP="00C93826"/>
    <w:p w14:paraId="1B65F4FE" w14:textId="77777777" w:rsidR="00696705" w:rsidRPr="008304D9" w:rsidRDefault="00696705" w:rsidP="00C93826"/>
    <w:p w14:paraId="0B34C589" w14:textId="77777777" w:rsidR="006C7F01" w:rsidRDefault="00696705" w:rsidP="00696705">
      <w:pPr>
        <w:rPr>
          <w:ins w:id="23" w:author="Jatin Kumar" w:date="2021-12-07T11:50:00Z"/>
        </w:rPr>
      </w:pPr>
      <w:r w:rsidRPr="00732D6F">
        <w:rPr>
          <w:b/>
        </w:rPr>
        <w:t>Project management:-</w:t>
      </w:r>
      <w:r w:rsidR="00F754C6" w:rsidRPr="008304D9" w:rsidDel="00F754C6">
        <w:t xml:space="preserve"> </w:t>
      </w:r>
      <w:r w:rsidR="00C2281F">
        <w:t xml:space="preserve">I got this idea of making </w:t>
      </w:r>
      <w:r w:rsidR="006C7F01">
        <w:t xml:space="preserve">Gantt </w:t>
      </w:r>
      <w:r w:rsidR="00C2281F">
        <w:t xml:space="preserve">chart from YouTube as they shown in a video and really it helped me a lot in managing the tasks easily and </w:t>
      </w:r>
      <w:proofErr w:type="spellStart"/>
      <w:r w:rsidR="00C2281F">
        <w:t>i</w:t>
      </w:r>
      <w:proofErr w:type="spellEnd"/>
      <w:r w:rsidR="00C2281F">
        <w:t xml:space="preserve"> can easily have an idea about the dates of working </w:t>
      </w:r>
      <w:ins w:id="24" w:author="Jatin Kumar" w:date="2021-12-07T11:49:00Z">
        <w:r w:rsidR="006C7F01">
          <w:t xml:space="preserve">. </w:t>
        </w:r>
      </w:ins>
    </w:p>
    <w:p w14:paraId="31747516" w14:textId="734BE80E" w:rsidR="00696705" w:rsidRPr="008304D9" w:rsidRDefault="006C7F01" w:rsidP="00696705">
      <w:r>
        <w:t xml:space="preserve">While making the project this technique of Project management worked well </w:t>
      </w:r>
      <w:r w:rsidR="00503A81">
        <w:t xml:space="preserve">for me from planning with client to having the requirements of the website and then coding the website. </w:t>
      </w:r>
    </w:p>
    <w:p w14:paraId="5BBCAB67" w14:textId="77777777" w:rsidR="00732D6F" w:rsidRDefault="00732D6F">
      <w:pPr>
        <w:rPr>
          <w:b/>
        </w:rPr>
      </w:pPr>
      <w:r>
        <w:rPr>
          <w:b/>
        </w:rPr>
        <w:br w:type="page"/>
      </w:r>
    </w:p>
    <w:p w14:paraId="70086329" w14:textId="77777777" w:rsidR="00696705" w:rsidRPr="008304D9" w:rsidRDefault="007405E8" w:rsidP="00C93826">
      <w:pPr>
        <w:rPr>
          <w:b/>
        </w:rPr>
      </w:pPr>
      <w:r w:rsidRPr="008304D9">
        <w:rPr>
          <w:b/>
        </w:rPr>
        <w:lastRenderedPageBreak/>
        <w:t xml:space="preserve">Gantt Chart: </w:t>
      </w:r>
    </w:p>
    <w:p w14:paraId="0CD10672" w14:textId="77777777" w:rsidR="005E542C" w:rsidRPr="008304D9" w:rsidRDefault="005E542C" w:rsidP="00C93826"/>
    <w:p w14:paraId="49F10247" w14:textId="77777777" w:rsidR="003D405C" w:rsidRDefault="003D405C">
      <w:r>
        <w:rPr>
          <w:noProof/>
          <w:lang w:val="en-US"/>
        </w:rPr>
        <w:drawing>
          <wp:inline distT="0" distB="0" distL="0" distR="0" wp14:anchorId="7A307D08" wp14:editId="3139985D">
            <wp:extent cx="6851650" cy="146240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1650" cy="1462405"/>
                    </a:xfrm>
                    <a:prstGeom prst="rect">
                      <a:avLst/>
                    </a:prstGeom>
                  </pic:spPr>
                </pic:pic>
              </a:graphicData>
            </a:graphic>
          </wp:inline>
        </w:drawing>
      </w:r>
    </w:p>
    <w:p w14:paraId="3DF146D8" w14:textId="77777777" w:rsidR="003D405C" w:rsidRDefault="003D405C"/>
    <w:p w14:paraId="6C379945" w14:textId="77777777" w:rsidR="005E542C" w:rsidRPr="003D405C" w:rsidRDefault="003D405C">
      <w:pPr>
        <w:rPr>
          <w:b/>
        </w:rPr>
      </w:pPr>
      <w:r w:rsidRPr="003D405C">
        <w:rPr>
          <w:b/>
        </w:rPr>
        <w:t xml:space="preserve">Link: </w:t>
      </w:r>
      <w:hyperlink r:id="rId9" w:history="1">
        <w:r w:rsidRPr="003D405C">
          <w:rPr>
            <w:rStyle w:val="Hyperlink"/>
            <w:b/>
          </w:rPr>
          <w:t>GanttChart.xlsx</w:t>
        </w:r>
      </w:hyperlink>
      <w:r w:rsidR="005E542C" w:rsidRPr="003D405C">
        <w:rPr>
          <w:b/>
        </w:rPr>
        <w:br w:type="page"/>
      </w:r>
    </w:p>
    <w:p w14:paraId="2BFFCCE0" w14:textId="77777777" w:rsidR="009E459A" w:rsidRDefault="009E459A" w:rsidP="009E459A">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14:paraId="0F637AEE" w14:textId="77777777" w:rsidR="00866295" w:rsidRDefault="00623AB6" w:rsidP="005A712A">
      <w:pPr>
        <w:rPr>
          <w:ins w:id="25" w:author="Admin" w:date="2021-12-07T00:59:00Z"/>
        </w:rPr>
      </w:pPr>
      <w:ins w:id="26" w:author="Dipti Kartikeya" w:date="2021-12-06T21:11:00Z">
        <w:r>
          <w:rPr>
            <w:noProof/>
            <w:lang w:val="en-US"/>
          </w:rPr>
          <w:drawing>
            <wp:inline distT="0" distB="0" distL="0" distR="0" wp14:anchorId="0996F663" wp14:editId="7F76FC31">
              <wp:extent cx="3610479" cy="173379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0479" cy="1733792"/>
                      </a:xfrm>
                      <a:prstGeom prst="rect">
                        <a:avLst/>
                      </a:prstGeom>
                    </pic:spPr>
                  </pic:pic>
                </a:graphicData>
              </a:graphic>
            </wp:inline>
          </w:drawing>
        </w:r>
      </w:ins>
    </w:p>
    <w:p w14:paraId="766FAFDC" w14:textId="77777777" w:rsidR="00866295" w:rsidRDefault="00866295">
      <w:pPr>
        <w:rPr>
          <w:ins w:id="27" w:author="Admin" w:date="2021-12-07T00:59:00Z"/>
        </w:rPr>
      </w:pPr>
      <w:ins w:id="28" w:author="Admin" w:date="2021-12-07T00:59:00Z">
        <w:r>
          <w:br w:type="page"/>
        </w:r>
      </w:ins>
    </w:p>
    <w:p w14:paraId="35BA7BFD" w14:textId="77777777" w:rsidR="005A712A" w:rsidRDefault="00866295" w:rsidP="005A712A">
      <w:pPr>
        <w:rPr>
          <w:ins w:id="29" w:author="Admin" w:date="2021-12-07T01:00:00Z"/>
        </w:rPr>
      </w:pPr>
      <w:ins w:id="30" w:author="Admin" w:date="2021-12-07T00:59:00Z">
        <w:r>
          <w:rPr>
            <w:noProof/>
            <w:lang w:val="en-US"/>
          </w:rPr>
          <w:lastRenderedPageBreak/>
          <w:drawing>
            <wp:inline distT="0" distB="0" distL="0" distR="0" wp14:anchorId="12B5E7E7" wp14:editId="678E4562">
              <wp:extent cx="5962650" cy="13335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62650" cy="1333500"/>
                      </a:xfrm>
                      <a:prstGeom prst="rect">
                        <a:avLst/>
                      </a:prstGeom>
                      <a:noFill/>
                      <a:ln w="9525">
                        <a:noFill/>
                        <a:miter lim="800000"/>
                        <a:headEnd/>
                        <a:tailEnd/>
                      </a:ln>
                    </pic:spPr>
                  </pic:pic>
                </a:graphicData>
              </a:graphic>
            </wp:inline>
          </w:drawing>
        </w:r>
      </w:ins>
    </w:p>
    <w:p w14:paraId="4E33767F" w14:textId="77777777" w:rsidR="00866295" w:rsidRDefault="00866295" w:rsidP="005A712A">
      <w:pPr>
        <w:rPr>
          <w:ins w:id="31" w:author="Admin" w:date="2021-12-07T01:00:00Z"/>
        </w:rPr>
      </w:pPr>
    </w:p>
    <w:p w14:paraId="2755BAF5" w14:textId="77777777" w:rsidR="00866295" w:rsidRDefault="00866295" w:rsidP="005A712A">
      <w:pPr>
        <w:rPr>
          <w:ins w:id="32" w:author="Admin" w:date="2021-12-07T00:59:00Z"/>
        </w:rPr>
      </w:pPr>
    </w:p>
    <w:p w14:paraId="1EF21429" w14:textId="77777777" w:rsidR="00866295" w:rsidRDefault="00866295" w:rsidP="005A712A">
      <w:pPr>
        <w:rPr>
          <w:ins w:id="33" w:author="Admin" w:date="2021-12-07T01:00:00Z"/>
        </w:rPr>
      </w:pPr>
      <w:ins w:id="34" w:author="Admin" w:date="2021-12-07T01:00:00Z">
        <w:r>
          <w:rPr>
            <w:noProof/>
            <w:lang w:val="en-US"/>
          </w:rPr>
          <w:drawing>
            <wp:inline distT="0" distB="0" distL="0" distR="0" wp14:anchorId="5808B0D8" wp14:editId="60752C0D">
              <wp:extent cx="5762625" cy="1066800"/>
              <wp:effectExtent l="95250" t="95250" r="104775" b="952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62625" cy="1066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ins>
    </w:p>
    <w:p w14:paraId="47FC237D" w14:textId="77777777" w:rsidR="00866295" w:rsidRDefault="00866295" w:rsidP="005A712A">
      <w:pPr>
        <w:rPr>
          <w:ins w:id="35" w:author="Admin" w:date="2021-12-07T01:00:00Z"/>
        </w:rPr>
      </w:pPr>
    </w:p>
    <w:p w14:paraId="2EEA4DE6" w14:textId="77777777" w:rsidR="00866295" w:rsidRDefault="00866295" w:rsidP="005A712A">
      <w:pPr>
        <w:rPr>
          <w:ins w:id="36" w:author="Admin" w:date="2021-12-07T01:01:00Z"/>
        </w:rPr>
      </w:pPr>
      <w:ins w:id="37" w:author="Admin" w:date="2021-12-07T01:01:00Z">
        <w:r>
          <w:rPr>
            <w:noProof/>
            <w:lang w:val="en-US"/>
          </w:rPr>
          <w:drawing>
            <wp:inline distT="0" distB="0" distL="0" distR="0" wp14:anchorId="0A27E9E9" wp14:editId="3845346F">
              <wp:extent cx="5934075" cy="167640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34075" cy="1676400"/>
                      </a:xfrm>
                      <a:prstGeom prst="rect">
                        <a:avLst/>
                      </a:prstGeom>
                      <a:noFill/>
                      <a:ln w="9525">
                        <a:noFill/>
                        <a:miter lim="800000"/>
                        <a:headEnd/>
                        <a:tailEnd/>
                      </a:ln>
                    </pic:spPr>
                  </pic:pic>
                </a:graphicData>
              </a:graphic>
            </wp:inline>
          </w:drawing>
        </w:r>
      </w:ins>
    </w:p>
    <w:p w14:paraId="6DBB4213" w14:textId="77777777" w:rsidR="00866295" w:rsidRDefault="00866295" w:rsidP="005A712A">
      <w:pPr>
        <w:rPr>
          <w:ins w:id="38" w:author="Admin" w:date="2021-12-07T01:01:00Z"/>
        </w:rPr>
      </w:pPr>
    </w:p>
    <w:p w14:paraId="43E2C4B8" w14:textId="77777777" w:rsidR="00866295" w:rsidRDefault="00866295" w:rsidP="005A712A">
      <w:ins w:id="39" w:author="Admin" w:date="2021-12-07T01:01:00Z">
        <w:r>
          <w:rPr>
            <w:noProof/>
            <w:lang w:val="en-US"/>
          </w:rPr>
          <w:drawing>
            <wp:inline distT="0" distB="0" distL="0" distR="0" wp14:anchorId="51F96748" wp14:editId="67FC10A4">
              <wp:extent cx="6029325" cy="1552575"/>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029325" cy="1552575"/>
                      </a:xfrm>
                      <a:prstGeom prst="rect">
                        <a:avLst/>
                      </a:prstGeom>
                      <a:noFill/>
                      <a:ln w="9525">
                        <a:noFill/>
                        <a:miter lim="800000"/>
                        <a:headEnd/>
                        <a:tailEnd/>
                      </a:ln>
                    </pic:spPr>
                  </pic:pic>
                </a:graphicData>
              </a:graphic>
            </wp:inline>
          </w:drawing>
        </w:r>
      </w:ins>
    </w:p>
    <w:p w14:paraId="6DA19D62" w14:textId="77777777" w:rsidR="005A712A" w:rsidRPr="00B07B49" w:rsidRDefault="005A712A" w:rsidP="005A712A"/>
    <w:p w14:paraId="6C1FB0EF" w14:textId="77777777" w:rsidR="005A712A" w:rsidRPr="00B07B49" w:rsidRDefault="005A712A" w:rsidP="005A712A"/>
    <w:p w14:paraId="16D3B63D" w14:textId="77777777" w:rsidR="005A712A" w:rsidRDefault="005A712A" w:rsidP="005A712A"/>
    <w:p w14:paraId="53030DE9" w14:textId="77777777" w:rsidR="005A712A" w:rsidRDefault="005A712A" w:rsidP="005A712A">
      <w:pPr>
        <w:tabs>
          <w:tab w:val="left" w:pos="1092"/>
        </w:tabs>
      </w:pPr>
      <w:r>
        <w:tab/>
      </w:r>
    </w:p>
    <w:p w14:paraId="373995FC" w14:textId="77777777" w:rsidR="005A712A" w:rsidRDefault="005A712A" w:rsidP="005A712A">
      <w:r>
        <w:br w:type="page"/>
      </w:r>
    </w:p>
    <w:p w14:paraId="373BC56E" w14:textId="77777777" w:rsidR="005A712A" w:rsidRDefault="005A712A" w:rsidP="005A712A">
      <w:pPr>
        <w:tabs>
          <w:tab w:val="left" w:pos="1092"/>
        </w:tabs>
      </w:pPr>
    </w:p>
    <w:p w14:paraId="0B11E17C" w14:textId="77777777" w:rsidR="005A712A" w:rsidRPr="00B07B49" w:rsidRDefault="005A712A" w:rsidP="005A712A"/>
    <w:p w14:paraId="48040154" w14:textId="77777777" w:rsidR="005A712A" w:rsidRPr="00B07B49" w:rsidRDefault="005A712A" w:rsidP="005A712A"/>
    <w:p w14:paraId="5CB3BE98" w14:textId="77777777" w:rsidR="005A712A" w:rsidRDefault="005A712A" w:rsidP="005A712A"/>
    <w:p w14:paraId="76A3A734" w14:textId="77777777" w:rsidR="005A712A" w:rsidRPr="00B07B49" w:rsidRDefault="005A712A" w:rsidP="005A712A"/>
    <w:p w14:paraId="7F527BDC" w14:textId="77777777" w:rsidR="005F1EDD" w:rsidRDefault="005F1EDD" w:rsidP="00A31F77">
      <w:pPr>
        <w:pStyle w:val="Heading2"/>
      </w:pPr>
    </w:p>
    <w:p w14:paraId="1A669E6F" w14:textId="77777777" w:rsidR="00544C02" w:rsidRDefault="00544C02" w:rsidP="00A31F77">
      <w:pPr>
        <w:pStyle w:val="Heading2"/>
      </w:pPr>
    </w:p>
    <w:tbl>
      <w:tblPr>
        <w:tblStyle w:val="TableGrid"/>
        <w:tblW w:w="0" w:type="auto"/>
        <w:tblLook w:val="04A0" w:firstRow="1" w:lastRow="0" w:firstColumn="1" w:lastColumn="0" w:noHBand="0" w:noVBand="1"/>
      </w:tblPr>
      <w:tblGrid>
        <w:gridCol w:w="3593"/>
        <w:gridCol w:w="3594"/>
      </w:tblGrid>
      <w:tr w:rsidR="00544C02" w14:paraId="3BD191BF" w14:textId="77777777" w:rsidTr="009A6A48">
        <w:tc>
          <w:tcPr>
            <w:tcW w:w="3593" w:type="dxa"/>
          </w:tcPr>
          <w:p w14:paraId="6DD8D75F" w14:textId="77777777" w:rsidR="00544C02" w:rsidRDefault="00544C02" w:rsidP="009A6A48">
            <w:pPr>
              <w:rPr>
                <w:rFonts w:ascii="Calibri" w:hAnsi="Calibri" w:cs="Calibri"/>
                <w:b/>
                <w:color w:val="000000"/>
                <w:sz w:val="20"/>
                <w:szCs w:val="20"/>
              </w:rPr>
            </w:pPr>
            <w:r>
              <w:rPr>
                <w:rFonts w:ascii="Calibri" w:hAnsi="Calibri" w:cs="Calibri"/>
                <w:b/>
                <w:color w:val="000000"/>
                <w:sz w:val="20"/>
                <w:szCs w:val="20"/>
              </w:rPr>
              <w:t>Module</w:t>
            </w:r>
          </w:p>
        </w:tc>
        <w:tc>
          <w:tcPr>
            <w:tcW w:w="3594" w:type="dxa"/>
          </w:tcPr>
          <w:p w14:paraId="32CB498E" w14:textId="77777777" w:rsidR="00544C02" w:rsidRDefault="00544C02" w:rsidP="009A6A48">
            <w:pPr>
              <w:rPr>
                <w:rFonts w:ascii="Calibri" w:hAnsi="Calibri" w:cs="Calibri"/>
                <w:b/>
                <w:color w:val="000000"/>
                <w:sz w:val="20"/>
                <w:szCs w:val="20"/>
              </w:rPr>
            </w:pPr>
            <w:r>
              <w:rPr>
                <w:rFonts w:ascii="Calibri" w:hAnsi="Calibri" w:cs="Calibri"/>
                <w:b/>
                <w:color w:val="000000"/>
                <w:sz w:val="20"/>
                <w:szCs w:val="20"/>
              </w:rPr>
              <w:t>Colour</w:t>
            </w:r>
          </w:p>
        </w:tc>
      </w:tr>
      <w:tr w:rsidR="00544C02" w:rsidRPr="003701D6" w14:paraId="04DB2BD8" w14:textId="77777777" w:rsidTr="009A6A48">
        <w:tc>
          <w:tcPr>
            <w:tcW w:w="3593" w:type="dxa"/>
          </w:tcPr>
          <w:p w14:paraId="71D118F6" w14:textId="77777777" w:rsidR="00544C02" w:rsidRDefault="00544C02" w:rsidP="009A6A48">
            <w:pPr>
              <w:rPr>
                <w:rFonts w:ascii="Calibri" w:hAnsi="Calibri" w:cs="Calibri"/>
                <w:color w:val="000000"/>
                <w:sz w:val="20"/>
                <w:szCs w:val="20"/>
              </w:rPr>
            </w:pPr>
            <w:r>
              <w:rPr>
                <w:rFonts w:ascii="Calibri" w:hAnsi="Calibri" w:cs="Calibri"/>
                <w:color w:val="000000"/>
                <w:sz w:val="20"/>
                <w:szCs w:val="20"/>
              </w:rPr>
              <w:t>Login form</w:t>
            </w:r>
          </w:p>
        </w:tc>
        <w:tc>
          <w:tcPr>
            <w:tcW w:w="3594" w:type="dxa"/>
          </w:tcPr>
          <w:p w14:paraId="7DB787A1" w14:textId="77777777" w:rsidR="00544C02" w:rsidRPr="003701D6" w:rsidRDefault="003D45DC" w:rsidP="009A6A48">
            <w:pPr>
              <w:rPr>
                <w:rFonts w:ascii="Calibri" w:hAnsi="Calibri" w:cs="Calibri"/>
                <w:color w:val="000000"/>
                <w:sz w:val="20"/>
                <w:szCs w:val="20"/>
              </w:rPr>
            </w:pPr>
            <w:r>
              <w:rPr>
                <w:rFonts w:ascii="Calibri" w:hAnsi="Calibri" w:cs="Calibri"/>
                <w:color w:val="000000"/>
                <w:sz w:val="20"/>
                <w:szCs w:val="20"/>
              </w:rPr>
              <w:t>Yellow, blue and black</w:t>
            </w:r>
          </w:p>
        </w:tc>
      </w:tr>
      <w:tr w:rsidR="00544C02" w:rsidRPr="003701D6" w14:paraId="6C59685A" w14:textId="77777777" w:rsidTr="009A6A48">
        <w:tc>
          <w:tcPr>
            <w:tcW w:w="3593" w:type="dxa"/>
          </w:tcPr>
          <w:p w14:paraId="672DB6C9" w14:textId="77777777" w:rsidR="00544C02" w:rsidRPr="003701D6" w:rsidRDefault="003D45DC" w:rsidP="009A6A48">
            <w:pPr>
              <w:rPr>
                <w:rFonts w:ascii="Calibri" w:hAnsi="Calibri" w:cs="Calibri"/>
                <w:color w:val="000000"/>
                <w:sz w:val="20"/>
                <w:szCs w:val="20"/>
              </w:rPr>
            </w:pPr>
            <w:r>
              <w:rPr>
                <w:rFonts w:ascii="Calibri" w:hAnsi="Calibri" w:cs="Calibri"/>
                <w:color w:val="000000"/>
                <w:sz w:val="20"/>
                <w:szCs w:val="20"/>
              </w:rPr>
              <w:t>Menu bar</w:t>
            </w:r>
          </w:p>
        </w:tc>
        <w:tc>
          <w:tcPr>
            <w:tcW w:w="3594" w:type="dxa"/>
          </w:tcPr>
          <w:p w14:paraId="5FCA3B7F" w14:textId="77777777" w:rsidR="00544C02" w:rsidRPr="003701D6" w:rsidRDefault="00ED3F8A" w:rsidP="009A6A48">
            <w:pPr>
              <w:rPr>
                <w:rFonts w:ascii="Calibri" w:hAnsi="Calibri" w:cs="Calibri"/>
                <w:color w:val="000000"/>
                <w:sz w:val="20"/>
                <w:szCs w:val="20"/>
              </w:rPr>
            </w:pPr>
            <w:r>
              <w:rPr>
                <w:rFonts w:ascii="Calibri" w:hAnsi="Calibri" w:cs="Calibri"/>
                <w:color w:val="000000"/>
                <w:sz w:val="20"/>
                <w:szCs w:val="20"/>
              </w:rPr>
              <w:t>Blue and white</w:t>
            </w:r>
          </w:p>
        </w:tc>
      </w:tr>
      <w:tr w:rsidR="00544C02" w:rsidRPr="00B0289D" w14:paraId="36449F7D" w14:textId="77777777" w:rsidTr="009A6A48">
        <w:tc>
          <w:tcPr>
            <w:tcW w:w="3593" w:type="dxa"/>
          </w:tcPr>
          <w:p w14:paraId="3D053025" w14:textId="77777777" w:rsidR="00544C02" w:rsidRPr="003701D6" w:rsidRDefault="003D45DC" w:rsidP="009A6A48">
            <w:pPr>
              <w:rPr>
                <w:rFonts w:ascii="Calibri" w:hAnsi="Calibri" w:cs="Calibri"/>
                <w:color w:val="000000"/>
                <w:sz w:val="20"/>
                <w:szCs w:val="20"/>
              </w:rPr>
            </w:pPr>
            <w:r>
              <w:rPr>
                <w:rFonts w:ascii="Calibri" w:hAnsi="Calibri" w:cs="Calibri"/>
                <w:color w:val="000000"/>
                <w:sz w:val="20"/>
                <w:szCs w:val="20"/>
              </w:rPr>
              <w:t>Forms and tables</w:t>
            </w:r>
          </w:p>
        </w:tc>
        <w:tc>
          <w:tcPr>
            <w:tcW w:w="3594" w:type="dxa"/>
          </w:tcPr>
          <w:p w14:paraId="0B14C134" w14:textId="77777777" w:rsidR="00544C02" w:rsidRPr="00B0289D" w:rsidRDefault="00544C02" w:rsidP="009A6A48">
            <w:pPr>
              <w:rPr>
                <w:rFonts w:ascii="Calibri" w:hAnsi="Calibri" w:cs="Calibri"/>
                <w:color w:val="000000"/>
                <w:sz w:val="20"/>
                <w:szCs w:val="20"/>
              </w:rPr>
            </w:pPr>
            <w:r w:rsidRPr="00B0289D">
              <w:rPr>
                <w:rFonts w:ascii="Calibri" w:hAnsi="Calibri" w:cs="Calibri"/>
                <w:color w:val="000000"/>
                <w:sz w:val="20"/>
                <w:szCs w:val="20"/>
              </w:rPr>
              <w:t>White and black</w:t>
            </w:r>
          </w:p>
        </w:tc>
      </w:tr>
    </w:tbl>
    <w:p w14:paraId="01A74FB6" w14:textId="77777777" w:rsidR="005F1EDD" w:rsidRDefault="005F1EDD" w:rsidP="00A31F77">
      <w:pPr>
        <w:pStyle w:val="Heading2"/>
      </w:pPr>
    </w:p>
    <w:p w14:paraId="0AA9AFAB" w14:textId="77777777" w:rsidR="005F1EDD" w:rsidRDefault="005F1EDD" w:rsidP="00A31F77">
      <w:pPr>
        <w:pStyle w:val="Heading2"/>
      </w:pPr>
    </w:p>
    <w:p w14:paraId="2AC4EF97" w14:textId="77777777" w:rsidR="005F1EDD" w:rsidRDefault="005F1EDD" w:rsidP="00A31F77">
      <w:pPr>
        <w:pStyle w:val="Heading2"/>
      </w:pPr>
    </w:p>
    <w:p w14:paraId="6028493C" w14:textId="77777777" w:rsidR="005F1EDD" w:rsidRDefault="005F1EDD" w:rsidP="00A31F77">
      <w:pPr>
        <w:pStyle w:val="Heading2"/>
      </w:pPr>
    </w:p>
    <w:p w14:paraId="048E6F09" w14:textId="77777777" w:rsidR="005F1EDD" w:rsidRDefault="005F1EDD">
      <w:pPr>
        <w:rPr>
          <w:rFonts w:asciiTheme="majorBidi" w:eastAsiaTheme="majorEastAsia" w:hAnsiTheme="majorBidi" w:cstheme="majorBidi"/>
          <w:b/>
          <w:bCs/>
          <w:sz w:val="28"/>
          <w:szCs w:val="28"/>
          <w:lang w:val="en-NZ"/>
        </w:rPr>
      </w:pPr>
      <w:r>
        <w:br w:type="page"/>
      </w:r>
    </w:p>
    <w:p w14:paraId="67465B2C" w14:textId="77777777" w:rsidR="00A31F77" w:rsidRDefault="00A31F77" w:rsidP="00A31F77">
      <w:pPr>
        <w:pStyle w:val="Heading2"/>
      </w:pPr>
      <w:r>
        <w:lastRenderedPageBreak/>
        <w:t xml:space="preserve">Task 5- </w:t>
      </w:r>
      <w:r w:rsidRPr="000D4841">
        <w:t>usability testing</w:t>
      </w:r>
    </w:p>
    <w:p w14:paraId="11249BF3" w14:textId="77777777" w:rsidR="00A31F77" w:rsidRDefault="00A31F77" w:rsidP="00A31F77">
      <w:pPr>
        <w:rPr>
          <w:rFonts w:ascii="Calibri" w:hAnsi="Calibri" w:cs="Calibri"/>
          <w:b/>
          <w:color w:val="000000"/>
          <w:sz w:val="20"/>
          <w:szCs w:val="20"/>
        </w:rPr>
      </w:pPr>
    </w:p>
    <w:p w14:paraId="447F8182" w14:textId="77777777" w:rsidR="00A31F77" w:rsidRDefault="0088724F" w:rsidP="00A31F77">
      <w:pPr>
        <w:rPr>
          <w:rFonts w:ascii="Calibri" w:hAnsi="Calibri" w:cs="Calibri"/>
          <w:b/>
          <w:color w:val="000000"/>
          <w:sz w:val="20"/>
          <w:szCs w:val="20"/>
        </w:rPr>
      </w:pPr>
      <w:r>
        <w:rPr>
          <w:rFonts w:ascii="Calibri" w:hAnsi="Calibri" w:cs="Calibri"/>
          <w:b/>
          <w:color w:val="000000"/>
          <w:sz w:val="20"/>
          <w:szCs w:val="20"/>
        </w:rPr>
        <w:t xml:space="preserve">own task </w:t>
      </w:r>
    </w:p>
    <w:p w14:paraId="6A9835F6" w14:textId="77777777" w:rsidR="0088724F" w:rsidRDefault="0088724F" w:rsidP="0088724F">
      <w:pPr>
        <w:pStyle w:val="ListParagraph"/>
        <w:numPr>
          <w:ilvl w:val="0"/>
          <w:numId w:val="9"/>
        </w:numPr>
        <w:rPr>
          <w:rFonts w:ascii="Calibri" w:hAnsi="Calibri" w:cs="Calibri"/>
          <w:b/>
          <w:color w:val="000000"/>
          <w:sz w:val="20"/>
          <w:szCs w:val="20"/>
        </w:rPr>
      </w:pPr>
      <w:r>
        <w:rPr>
          <w:rFonts w:ascii="Calibri" w:hAnsi="Calibri" w:cs="Calibri"/>
          <w:b/>
          <w:color w:val="000000"/>
          <w:sz w:val="20"/>
          <w:szCs w:val="20"/>
        </w:rPr>
        <w:t>Task 1- could be ask user to add a new variety of crop</w:t>
      </w:r>
    </w:p>
    <w:p w14:paraId="6C5B011F" w14:textId="77777777" w:rsidR="0088724F" w:rsidRDefault="0088724F" w:rsidP="0088724F">
      <w:pPr>
        <w:pStyle w:val="ListParagraph"/>
        <w:numPr>
          <w:ilvl w:val="0"/>
          <w:numId w:val="9"/>
        </w:numPr>
        <w:rPr>
          <w:rFonts w:ascii="Calibri" w:hAnsi="Calibri" w:cs="Calibri"/>
          <w:b/>
          <w:color w:val="000000"/>
          <w:sz w:val="20"/>
          <w:szCs w:val="20"/>
        </w:rPr>
      </w:pPr>
      <w:r>
        <w:rPr>
          <w:rFonts w:ascii="Calibri" w:hAnsi="Calibri" w:cs="Calibri"/>
          <w:b/>
          <w:color w:val="000000"/>
          <w:sz w:val="20"/>
          <w:szCs w:val="20"/>
        </w:rPr>
        <w:t>Task 2</w:t>
      </w:r>
      <w:r w:rsidR="00B05C79">
        <w:rPr>
          <w:rFonts w:ascii="Calibri" w:hAnsi="Calibri" w:cs="Calibri"/>
          <w:b/>
          <w:color w:val="000000"/>
          <w:sz w:val="20"/>
          <w:szCs w:val="20"/>
        </w:rPr>
        <w:t xml:space="preserve"> – add Crop Variety </w:t>
      </w:r>
    </w:p>
    <w:p w14:paraId="7A46EB88" w14:textId="77777777" w:rsidR="0088724F" w:rsidRDefault="0088724F" w:rsidP="0088724F">
      <w:pPr>
        <w:pStyle w:val="ListParagraph"/>
        <w:numPr>
          <w:ilvl w:val="0"/>
          <w:numId w:val="9"/>
        </w:numPr>
        <w:rPr>
          <w:rFonts w:ascii="Calibri" w:hAnsi="Calibri" w:cs="Calibri"/>
          <w:b/>
          <w:color w:val="000000"/>
          <w:sz w:val="20"/>
          <w:szCs w:val="20"/>
        </w:rPr>
      </w:pPr>
      <w:r>
        <w:rPr>
          <w:rFonts w:ascii="Calibri" w:hAnsi="Calibri" w:cs="Calibri"/>
          <w:b/>
          <w:color w:val="000000"/>
          <w:sz w:val="20"/>
          <w:szCs w:val="20"/>
        </w:rPr>
        <w:t>Task 3</w:t>
      </w:r>
      <w:r w:rsidR="00B05C79">
        <w:rPr>
          <w:rFonts w:ascii="Calibri" w:hAnsi="Calibri" w:cs="Calibri"/>
          <w:b/>
          <w:color w:val="000000"/>
          <w:sz w:val="20"/>
          <w:szCs w:val="20"/>
        </w:rPr>
        <w:t xml:space="preserve"> – Create crop price list</w:t>
      </w:r>
    </w:p>
    <w:p w14:paraId="0DC6C88E" w14:textId="77777777" w:rsidR="0088724F" w:rsidRDefault="0088724F" w:rsidP="0088724F">
      <w:pPr>
        <w:pStyle w:val="ListParagraph"/>
        <w:numPr>
          <w:ilvl w:val="0"/>
          <w:numId w:val="9"/>
        </w:numPr>
        <w:rPr>
          <w:rFonts w:ascii="Calibri" w:hAnsi="Calibri" w:cs="Calibri"/>
          <w:b/>
          <w:color w:val="000000"/>
          <w:sz w:val="20"/>
          <w:szCs w:val="20"/>
        </w:rPr>
      </w:pPr>
      <w:r>
        <w:rPr>
          <w:rFonts w:ascii="Calibri" w:hAnsi="Calibri" w:cs="Calibri"/>
          <w:b/>
          <w:color w:val="000000"/>
          <w:sz w:val="20"/>
          <w:szCs w:val="20"/>
        </w:rPr>
        <w:t>Task 4</w:t>
      </w:r>
      <w:r w:rsidR="00B05C79">
        <w:rPr>
          <w:rFonts w:ascii="Calibri" w:hAnsi="Calibri" w:cs="Calibri"/>
          <w:b/>
          <w:color w:val="000000"/>
          <w:sz w:val="20"/>
          <w:szCs w:val="20"/>
        </w:rPr>
        <w:t xml:space="preserve"> – Add bank Payment details</w:t>
      </w:r>
    </w:p>
    <w:p w14:paraId="1E08A4B6" w14:textId="77777777" w:rsidR="00E871CF" w:rsidRDefault="00E871CF" w:rsidP="0088724F">
      <w:pPr>
        <w:pStyle w:val="ListParagraph"/>
        <w:numPr>
          <w:ilvl w:val="0"/>
          <w:numId w:val="9"/>
        </w:numPr>
        <w:rPr>
          <w:rFonts w:ascii="Calibri" w:hAnsi="Calibri" w:cs="Calibri"/>
          <w:b/>
          <w:color w:val="000000"/>
          <w:sz w:val="20"/>
          <w:szCs w:val="20"/>
        </w:rPr>
      </w:pPr>
      <w:r>
        <w:rPr>
          <w:rFonts w:ascii="Calibri" w:hAnsi="Calibri" w:cs="Calibri"/>
          <w:b/>
          <w:color w:val="000000"/>
          <w:sz w:val="20"/>
          <w:szCs w:val="20"/>
        </w:rPr>
        <w:t xml:space="preserve">Task 5 </w:t>
      </w:r>
      <w:r w:rsidR="00B05C79">
        <w:rPr>
          <w:rFonts w:ascii="Calibri" w:hAnsi="Calibri" w:cs="Calibri"/>
          <w:b/>
          <w:color w:val="000000"/>
          <w:sz w:val="20"/>
          <w:szCs w:val="20"/>
        </w:rPr>
        <w:t xml:space="preserve">– Add Project Internship </w:t>
      </w:r>
    </w:p>
    <w:p w14:paraId="4CA3ABA4" w14:textId="77777777" w:rsidR="00E871CF" w:rsidRDefault="00E871CF" w:rsidP="00E871CF">
      <w:pPr>
        <w:pStyle w:val="ListParagraph"/>
        <w:rPr>
          <w:ins w:id="40" w:author="Dipti Kartikeya" w:date="2021-12-06T21:08:00Z"/>
          <w:rFonts w:ascii="Calibri" w:hAnsi="Calibri" w:cs="Calibri"/>
          <w:b/>
          <w:color w:val="000000"/>
          <w:sz w:val="20"/>
          <w:szCs w:val="20"/>
        </w:rPr>
      </w:pPr>
    </w:p>
    <w:p w14:paraId="3DFC7E08" w14:textId="77777777" w:rsidR="00E871CF" w:rsidRDefault="00E871CF" w:rsidP="00E871CF">
      <w:pPr>
        <w:pStyle w:val="ListParagraph"/>
        <w:rPr>
          <w:rFonts w:ascii="Calibri" w:hAnsi="Calibri" w:cs="Calibri"/>
          <w:b/>
          <w:color w:val="000000"/>
          <w:sz w:val="20"/>
          <w:szCs w:val="20"/>
        </w:rPr>
      </w:pPr>
      <w:r>
        <w:rPr>
          <w:rFonts w:ascii="Calibri" w:hAnsi="Calibri" w:cs="Calibri"/>
          <w:b/>
          <w:color w:val="000000"/>
          <w:sz w:val="20"/>
          <w:szCs w:val="20"/>
        </w:rPr>
        <w:t xml:space="preserve">User details - </w:t>
      </w:r>
    </w:p>
    <w:p w14:paraId="1A7BCF60" w14:textId="77777777" w:rsidR="00E871CF" w:rsidRDefault="00E871CF" w:rsidP="00E871CF">
      <w:pPr>
        <w:pStyle w:val="ListParagraph"/>
        <w:rPr>
          <w:ins w:id="41" w:author="Dipti Kartikeya" w:date="2021-12-06T21:09:00Z"/>
          <w:rFonts w:ascii="Calibri" w:hAnsi="Calibri" w:cs="Calibri"/>
          <w:b/>
          <w:color w:val="000000"/>
          <w:sz w:val="20"/>
          <w:szCs w:val="20"/>
        </w:rPr>
      </w:pPr>
      <w:r>
        <w:rPr>
          <w:rFonts w:ascii="Calibri" w:hAnsi="Calibri" w:cs="Calibri"/>
          <w:b/>
          <w:color w:val="000000"/>
          <w:sz w:val="20"/>
          <w:szCs w:val="20"/>
        </w:rPr>
        <w:t xml:space="preserve">User 1 – Male 42 </w:t>
      </w:r>
      <w:proofErr w:type="spellStart"/>
      <w:r>
        <w:rPr>
          <w:rFonts w:ascii="Calibri" w:hAnsi="Calibri" w:cs="Calibri"/>
          <w:b/>
          <w:color w:val="000000"/>
          <w:sz w:val="20"/>
          <w:szCs w:val="20"/>
        </w:rPr>
        <w:t>yrold</w:t>
      </w:r>
      <w:proofErr w:type="spellEnd"/>
      <w:r>
        <w:rPr>
          <w:rFonts w:ascii="Calibri" w:hAnsi="Calibri" w:cs="Calibri"/>
          <w:b/>
          <w:color w:val="000000"/>
          <w:sz w:val="20"/>
          <w:szCs w:val="20"/>
        </w:rPr>
        <w:t xml:space="preserve"> , farmer, no </w:t>
      </w:r>
      <w:proofErr w:type="spellStart"/>
      <w:r>
        <w:rPr>
          <w:rFonts w:ascii="Calibri" w:hAnsi="Calibri" w:cs="Calibri"/>
          <w:b/>
          <w:color w:val="000000"/>
          <w:sz w:val="20"/>
          <w:szCs w:val="20"/>
        </w:rPr>
        <w:t>comuting</w:t>
      </w:r>
      <w:proofErr w:type="spellEnd"/>
      <w:r>
        <w:rPr>
          <w:rFonts w:ascii="Calibri" w:hAnsi="Calibri" w:cs="Calibri"/>
          <w:b/>
          <w:color w:val="000000"/>
          <w:sz w:val="20"/>
          <w:szCs w:val="20"/>
        </w:rPr>
        <w:t xml:space="preserve"> skills</w:t>
      </w:r>
    </w:p>
    <w:p w14:paraId="1ACF60E1" w14:textId="77777777" w:rsidR="00E871CF" w:rsidRDefault="00E871CF" w:rsidP="00E871CF">
      <w:pPr>
        <w:pStyle w:val="ListParagraph"/>
        <w:rPr>
          <w:rFonts w:ascii="Calibri" w:hAnsi="Calibri" w:cs="Calibri"/>
          <w:b/>
          <w:color w:val="000000"/>
          <w:sz w:val="20"/>
          <w:szCs w:val="20"/>
        </w:rPr>
      </w:pPr>
      <w:r>
        <w:rPr>
          <w:rFonts w:ascii="Calibri" w:hAnsi="Calibri" w:cs="Calibri"/>
          <w:b/>
          <w:color w:val="000000"/>
          <w:sz w:val="20"/>
          <w:szCs w:val="20"/>
        </w:rPr>
        <w:t>user 2</w:t>
      </w:r>
      <w:r w:rsidR="00B05C79">
        <w:rPr>
          <w:rFonts w:ascii="Calibri" w:hAnsi="Calibri" w:cs="Calibri"/>
          <w:b/>
          <w:color w:val="000000"/>
          <w:sz w:val="20"/>
          <w:szCs w:val="20"/>
        </w:rPr>
        <w:t xml:space="preserve"> </w:t>
      </w:r>
      <w:ins w:id="42" w:author="Admin" w:date="2021-12-07T00:52:00Z">
        <w:r w:rsidR="00B05C79">
          <w:rPr>
            <w:rFonts w:ascii="Calibri" w:hAnsi="Calibri" w:cs="Calibri"/>
            <w:b/>
            <w:color w:val="000000"/>
            <w:sz w:val="20"/>
            <w:szCs w:val="20"/>
          </w:rPr>
          <w:t xml:space="preserve">– </w:t>
        </w:r>
      </w:ins>
      <w:r w:rsidR="00B05C79">
        <w:rPr>
          <w:rFonts w:ascii="Calibri" w:hAnsi="Calibri" w:cs="Calibri"/>
          <w:b/>
          <w:color w:val="000000"/>
          <w:sz w:val="20"/>
          <w:szCs w:val="20"/>
        </w:rPr>
        <w:t xml:space="preserve">Female 22 </w:t>
      </w:r>
      <w:proofErr w:type="spellStart"/>
      <w:r w:rsidR="00B05C79">
        <w:rPr>
          <w:rFonts w:ascii="Calibri" w:hAnsi="Calibri" w:cs="Calibri"/>
          <w:b/>
          <w:color w:val="000000"/>
          <w:sz w:val="20"/>
          <w:szCs w:val="20"/>
        </w:rPr>
        <w:t>yr</w:t>
      </w:r>
      <w:proofErr w:type="spellEnd"/>
      <w:r w:rsidR="00B05C79">
        <w:rPr>
          <w:rFonts w:ascii="Calibri" w:hAnsi="Calibri" w:cs="Calibri"/>
          <w:b/>
          <w:color w:val="000000"/>
          <w:sz w:val="20"/>
          <w:szCs w:val="20"/>
        </w:rPr>
        <w:t xml:space="preserve"> old, student</w:t>
      </w:r>
    </w:p>
    <w:p w14:paraId="20C46AC3" w14:textId="77777777" w:rsidR="00E871CF" w:rsidRDefault="00E871CF" w:rsidP="00E871CF">
      <w:pPr>
        <w:pStyle w:val="ListParagraph"/>
        <w:rPr>
          <w:rFonts w:ascii="Calibri" w:hAnsi="Calibri" w:cs="Calibri"/>
          <w:b/>
          <w:color w:val="000000"/>
          <w:sz w:val="20"/>
          <w:szCs w:val="20"/>
        </w:rPr>
      </w:pPr>
      <w:r>
        <w:rPr>
          <w:rFonts w:ascii="Calibri" w:hAnsi="Calibri" w:cs="Calibri"/>
          <w:b/>
          <w:color w:val="000000"/>
          <w:sz w:val="20"/>
          <w:szCs w:val="20"/>
        </w:rPr>
        <w:t>user 3</w:t>
      </w:r>
      <w:r w:rsidR="00B05C79">
        <w:rPr>
          <w:rFonts w:ascii="Calibri" w:hAnsi="Calibri" w:cs="Calibri"/>
          <w:b/>
          <w:color w:val="000000"/>
          <w:sz w:val="20"/>
          <w:szCs w:val="20"/>
        </w:rPr>
        <w:t xml:space="preserve"> – Boy 26 year old, farmer</w:t>
      </w:r>
    </w:p>
    <w:p w14:paraId="2A407835" w14:textId="77777777" w:rsidR="00E871CF" w:rsidRDefault="00E871CF" w:rsidP="00E871CF">
      <w:pPr>
        <w:pStyle w:val="ListParagraph"/>
        <w:rPr>
          <w:rFonts w:ascii="Calibri" w:hAnsi="Calibri" w:cs="Calibri"/>
          <w:b/>
          <w:color w:val="000000"/>
          <w:sz w:val="20"/>
          <w:szCs w:val="20"/>
        </w:rPr>
      </w:pPr>
    </w:p>
    <w:p w14:paraId="06505A08" w14:textId="77777777" w:rsidR="007C2DDA" w:rsidRDefault="00E871CF">
      <w:pPr>
        <w:pStyle w:val="ListParagraph"/>
        <w:rPr>
          <w:rFonts w:ascii="Calibri" w:hAnsi="Calibri" w:cs="Calibri"/>
          <w:b/>
          <w:color w:val="000000"/>
          <w:sz w:val="20"/>
          <w:szCs w:val="20"/>
        </w:rPr>
      </w:pPr>
      <w:r>
        <w:rPr>
          <w:rFonts w:ascii="Calibri" w:hAnsi="Calibri" w:cs="Calibri"/>
          <w:b/>
          <w:color w:val="000000"/>
          <w:sz w:val="20"/>
          <w:szCs w:val="20"/>
        </w:rPr>
        <w:t>Result Summary</w:t>
      </w:r>
    </w:p>
    <w:tbl>
      <w:tblPr>
        <w:tblStyle w:val="TableGrid"/>
        <w:tblW w:w="0" w:type="auto"/>
        <w:tblInd w:w="720" w:type="dxa"/>
        <w:tblLook w:val="04A0" w:firstRow="1" w:lastRow="0" w:firstColumn="1" w:lastColumn="0" w:noHBand="0" w:noVBand="1"/>
      </w:tblPr>
      <w:tblGrid>
        <w:gridCol w:w="2018"/>
        <w:gridCol w:w="2076"/>
        <w:gridCol w:w="2064"/>
        <w:gridCol w:w="2064"/>
        <w:gridCol w:w="2064"/>
      </w:tblGrid>
      <w:tr w:rsidR="0088724F" w14:paraId="771FD84A" w14:textId="77777777" w:rsidTr="0088724F">
        <w:tc>
          <w:tcPr>
            <w:tcW w:w="2156" w:type="dxa"/>
          </w:tcPr>
          <w:p w14:paraId="539A910A"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user</w:t>
            </w:r>
          </w:p>
        </w:tc>
        <w:tc>
          <w:tcPr>
            <w:tcW w:w="2156" w:type="dxa"/>
          </w:tcPr>
          <w:p w14:paraId="6BBB05F2"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Task 1</w:t>
            </w:r>
          </w:p>
        </w:tc>
        <w:tc>
          <w:tcPr>
            <w:tcW w:w="2156" w:type="dxa"/>
          </w:tcPr>
          <w:p w14:paraId="00E0028A"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Task 2</w:t>
            </w:r>
          </w:p>
        </w:tc>
        <w:tc>
          <w:tcPr>
            <w:tcW w:w="2156" w:type="dxa"/>
          </w:tcPr>
          <w:p w14:paraId="2CCE11B8"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Task 3</w:t>
            </w:r>
          </w:p>
        </w:tc>
        <w:tc>
          <w:tcPr>
            <w:tcW w:w="2156" w:type="dxa"/>
          </w:tcPr>
          <w:p w14:paraId="788A926A"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Task 4</w:t>
            </w:r>
          </w:p>
        </w:tc>
      </w:tr>
      <w:tr w:rsidR="0088724F" w14:paraId="3076B7A9" w14:textId="77777777" w:rsidTr="0088724F">
        <w:tc>
          <w:tcPr>
            <w:tcW w:w="2156" w:type="dxa"/>
          </w:tcPr>
          <w:p w14:paraId="1BB98725"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User 1 </w:t>
            </w:r>
          </w:p>
        </w:tc>
        <w:tc>
          <w:tcPr>
            <w:tcW w:w="2156" w:type="dxa"/>
          </w:tcPr>
          <w:p w14:paraId="37825E73"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Completed </w:t>
            </w:r>
          </w:p>
        </w:tc>
        <w:tc>
          <w:tcPr>
            <w:tcW w:w="2156" w:type="dxa"/>
          </w:tcPr>
          <w:p w14:paraId="1F6E2A9C" w14:textId="77777777" w:rsidR="0088724F" w:rsidRDefault="0088724F"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Not completed </w:t>
            </w:r>
          </w:p>
        </w:tc>
        <w:tc>
          <w:tcPr>
            <w:tcW w:w="2156" w:type="dxa"/>
          </w:tcPr>
          <w:p w14:paraId="60656B6D" w14:textId="77777777" w:rsidR="0088724F" w:rsidRDefault="00E871CF"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Completed </w:t>
            </w:r>
          </w:p>
        </w:tc>
        <w:tc>
          <w:tcPr>
            <w:tcW w:w="2156" w:type="dxa"/>
          </w:tcPr>
          <w:p w14:paraId="2DD71CC0" w14:textId="77777777" w:rsidR="0088724F" w:rsidRDefault="00E871CF"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Completed </w:t>
            </w:r>
          </w:p>
        </w:tc>
      </w:tr>
      <w:tr w:rsidR="0088724F" w14:paraId="22BAF0E9" w14:textId="77777777" w:rsidTr="0088724F">
        <w:tc>
          <w:tcPr>
            <w:tcW w:w="2156" w:type="dxa"/>
          </w:tcPr>
          <w:p w14:paraId="557093ED" w14:textId="77777777" w:rsidR="0088724F"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User 2</w:t>
            </w:r>
          </w:p>
        </w:tc>
        <w:tc>
          <w:tcPr>
            <w:tcW w:w="2156" w:type="dxa"/>
          </w:tcPr>
          <w:p w14:paraId="5AE7DA84" w14:textId="77777777" w:rsidR="0088724F"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c>
          <w:tcPr>
            <w:tcW w:w="2156" w:type="dxa"/>
          </w:tcPr>
          <w:p w14:paraId="0BB6D79E" w14:textId="77777777" w:rsidR="0088724F"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c>
          <w:tcPr>
            <w:tcW w:w="2156" w:type="dxa"/>
          </w:tcPr>
          <w:p w14:paraId="007A7DD4" w14:textId="77777777" w:rsidR="0088724F"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c>
          <w:tcPr>
            <w:tcW w:w="2156" w:type="dxa"/>
          </w:tcPr>
          <w:p w14:paraId="7639CEAE" w14:textId="77777777" w:rsidR="0088724F"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r>
      <w:tr w:rsidR="00B05C79" w14:paraId="13D74549" w14:textId="77777777" w:rsidTr="0088724F">
        <w:tc>
          <w:tcPr>
            <w:tcW w:w="2156" w:type="dxa"/>
          </w:tcPr>
          <w:p w14:paraId="78B8D7DC" w14:textId="77777777" w:rsidR="00B05C79"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User 3 </w:t>
            </w:r>
          </w:p>
        </w:tc>
        <w:tc>
          <w:tcPr>
            <w:tcW w:w="2156" w:type="dxa"/>
          </w:tcPr>
          <w:p w14:paraId="663DFC1F" w14:textId="77777777" w:rsidR="00B05C79"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Worked (Completed)</w:t>
            </w:r>
          </w:p>
        </w:tc>
        <w:tc>
          <w:tcPr>
            <w:tcW w:w="2156" w:type="dxa"/>
          </w:tcPr>
          <w:p w14:paraId="72FE0BFF" w14:textId="77777777" w:rsidR="00B05C79"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c>
          <w:tcPr>
            <w:tcW w:w="2156" w:type="dxa"/>
          </w:tcPr>
          <w:p w14:paraId="171F3491" w14:textId="77777777" w:rsidR="00B05C79"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 xml:space="preserve">Not Completed </w:t>
            </w:r>
          </w:p>
        </w:tc>
        <w:tc>
          <w:tcPr>
            <w:tcW w:w="2156" w:type="dxa"/>
          </w:tcPr>
          <w:p w14:paraId="23306D21" w14:textId="77777777" w:rsidR="00B05C79" w:rsidRDefault="00B05C79" w:rsidP="0088724F">
            <w:pPr>
              <w:pStyle w:val="ListParagraph"/>
              <w:ind w:left="0"/>
              <w:rPr>
                <w:rFonts w:ascii="Calibri" w:hAnsi="Calibri" w:cs="Calibri"/>
                <w:b/>
                <w:color w:val="000000"/>
                <w:sz w:val="20"/>
                <w:szCs w:val="20"/>
              </w:rPr>
            </w:pPr>
            <w:r>
              <w:rPr>
                <w:rFonts w:ascii="Calibri" w:hAnsi="Calibri" w:cs="Calibri"/>
                <w:b/>
                <w:color w:val="000000"/>
                <w:sz w:val="20"/>
                <w:szCs w:val="20"/>
              </w:rPr>
              <w:t>Completed</w:t>
            </w:r>
          </w:p>
        </w:tc>
      </w:tr>
    </w:tbl>
    <w:p w14:paraId="4489C122" w14:textId="77777777" w:rsidR="007C2DDA" w:rsidRDefault="007C2DDA">
      <w:pPr>
        <w:pStyle w:val="ListParagraph"/>
        <w:rPr>
          <w:rFonts w:ascii="Calibri" w:hAnsi="Calibri" w:cs="Calibri"/>
          <w:b/>
          <w:color w:val="000000"/>
          <w:sz w:val="20"/>
          <w:szCs w:val="20"/>
        </w:rPr>
      </w:pPr>
    </w:p>
    <w:p w14:paraId="73C3175B" w14:textId="77777777" w:rsidR="00A31F77" w:rsidRPr="004B10DE" w:rsidRDefault="00A31F77" w:rsidP="00A31F77">
      <w:pPr>
        <w:rPr>
          <w:rFonts w:ascii="Calibri" w:hAnsi="Calibri" w:cs="Calibri"/>
          <w:b/>
          <w:color w:val="000000"/>
          <w:sz w:val="20"/>
          <w:szCs w:val="20"/>
        </w:rPr>
      </w:pPr>
    </w:p>
    <w:p w14:paraId="1E63EE61" w14:textId="77777777" w:rsidR="005E542C" w:rsidRDefault="005E542C" w:rsidP="00C93826"/>
    <w:p w14:paraId="7ABCBD80" w14:textId="77777777" w:rsidR="00C35423" w:rsidRPr="00C35423" w:rsidRDefault="00C35423" w:rsidP="00C35423">
      <w:pPr>
        <w:autoSpaceDE w:val="0"/>
        <w:autoSpaceDN w:val="0"/>
        <w:adjustRightInd w:val="0"/>
        <w:spacing w:after="0" w:line="240" w:lineRule="auto"/>
        <w:jc w:val="both"/>
        <w:rPr>
          <w:rFonts w:ascii="Calibri" w:hAnsi="Calibri" w:cs="Calibri"/>
          <w:color w:val="000000"/>
          <w:sz w:val="20"/>
          <w:szCs w:val="20"/>
        </w:rPr>
      </w:pPr>
    </w:p>
    <w:p w14:paraId="35BED588" w14:textId="77777777" w:rsidR="005F1EDD" w:rsidRDefault="005F1EDD">
      <w:pPr>
        <w:rPr>
          <w:b/>
          <w:lang w:val="en-NZ"/>
        </w:rPr>
      </w:pPr>
      <w:r>
        <w:rPr>
          <w:b/>
          <w:lang w:val="en-NZ"/>
        </w:rPr>
        <w:br w:type="page"/>
      </w:r>
    </w:p>
    <w:p w14:paraId="751289F6" w14:textId="77777777" w:rsidR="005F5530" w:rsidRPr="005F1EDD" w:rsidRDefault="005F5530" w:rsidP="005F1EDD">
      <w:r w:rsidRPr="009A5E8E">
        <w:rPr>
          <w:b/>
          <w:lang w:val="en-NZ"/>
        </w:rPr>
        <w:lastRenderedPageBreak/>
        <w:t>Task 6 - Meet with your client</w:t>
      </w:r>
    </w:p>
    <w:p w14:paraId="63438E1D"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14:paraId="31AFD02B"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14:paraId="40D1CF19"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14:paraId="4C02C4E1"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5F5530" w14:paraId="57CD0372"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2147BA91" w14:textId="77777777" w:rsidR="005F5530" w:rsidRDefault="005F5530" w:rsidP="007405E8">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5F5530" w14:paraId="3A8F7D5C"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6F0A2426" w14:textId="77777777"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14:paraId="7319A9AE" w14:textId="77777777"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tc>
      </w:tr>
      <w:tr w:rsidR="005F5530" w14:paraId="13A086C2" w14:textId="77777777" w:rsidTr="007405E8">
        <w:trPr>
          <w:trHeight w:val="679"/>
        </w:trPr>
        <w:tc>
          <w:tcPr>
            <w:tcW w:w="9219" w:type="dxa"/>
            <w:tcBorders>
              <w:top w:val="single" w:sz="4" w:space="0" w:color="auto"/>
              <w:left w:val="single" w:sz="4" w:space="0" w:color="auto"/>
              <w:bottom w:val="single" w:sz="4" w:space="0" w:color="auto"/>
              <w:right w:val="single" w:sz="4" w:space="0" w:color="auto"/>
            </w:tcBorders>
            <w:hideMark/>
          </w:tcPr>
          <w:p w14:paraId="2DC903B8"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Attendees: Balraj and </w:t>
            </w:r>
            <w:proofErr w:type="spellStart"/>
            <w:r>
              <w:rPr>
                <w:rFonts w:ascii="Calibri" w:hAnsi="Calibri" w:cs="Calibri"/>
                <w:color w:val="000000"/>
                <w:sz w:val="20"/>
                <w:szCs w:val="20"/>
              </w:rPr>
              <w:t>Babal</w:t>
            </w:r>
            <w:proofErr w:type="spellEnd"/>
          </w:p>
        </w:tc>
      </w:tr>
      <w:tr w:rsidR="005F5530" w14:paraId="13EC19CC"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105E7CF2"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Seed management system </w:t>
            </w:r>
          </w:p>
        </w:tc>
      </w:tr>
      <w:tr w:rsidR="005F5530" w14:paraId="007DB7B4"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63A65E54"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wants neat and clean software which will work effectively</w:t>
            </w:r>
          </w:p>
        </w:tc>
      </w:tr>
      <w:tr w:rsidR="005F5530" w14:paraId="15BBDAAC"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71FD192D"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My To Dos (Actions): Firstly I have to make the </w:t>
            </w:r>
            <w:proofErr w:type="spellStart"/>
            <w:r>
              <w:rPr>
                <w:rFonts w:ascii="Calibri" w:hAnsi="Calibri" w:cs="Calibri"/>
                <w:color w:val="000000"/>
                <w:sz w:val="20"/>
                <w:szCs w:val="20"/>
              </w:rPr>
              <w:t>mockups</w:t>
            </w:r>
            <w:proofErr w:type="spellEnd"/>
            <w:r>
              <w:rPr>
                <w:rFonts w:ascii="Calibri" w:hAnsi="Calibri" w:cs="Calibri"/>
                <w:color w:val="000000"/>
                <w:sz w:val="20"/>
                <w:szCs w:val="20"/>
              </w:rPr>
              <w:t xml:space="preserve"> of the application. Then Starting the application after the next meeting.</w:t>
            </w:r>
          </w:p>
        </w:tc>
      </w:tr>
      <w:tr w:rsidR="005F5530" w14:paraId="168BB748"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62C0B925"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5F5530" w14:paraId="5281EB17"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hideMark/>
          </w:tcPr>
          <w:p w14:paraId="0902FBC8"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Jatin is good person and he described regarding software very wisely.</w:t>
            </w:r>
          </w:p>
        </w:tc>
      </w:tr>
      <w:tr w:rsidR="005F5530" w14:paraId="157AEF78" w14:textId="77777777" w:rsidTr="007405E8">
        <w:trPr>
          <w:trHeight w:val="647"/>
        </w:trPr>
        <w:tc>
          <w:tcPr>
            <w:tcW w:w="9219" w:type="dxa"/>
            <w:tcBorders>
              <w:top w:val="single" w:sz="4" w:space="0" w:color="auto"/>
              <w:left w:val="single" w:sz="4" w:space="0" w:color="auto"/>
              <w:bottom w:val="single" w:sz="4" w:space="0" w:color="auto"/>
              <w:right w:val="single" w:sz="4" w:space="0" w:color="auto"/>
            </w:tcBorders>
          </w:tcPr>
          <w:p w14:paraId="5D24BD7A"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14:paraId="6585CF47"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14:paraId="596DCE74"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p w14:paraId="6496150D" w14:textId="77777777" w:rsidR="005F5530" w:rsidRDefault="005F5530" w:rsidP="007405E8">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14:paraId="6CB2768D" w14:textId="77777777" w:rsidR="005F5530" w:rsidRDefault="005F5530" w:rsidP="007405E8">
            <w:pPr>
              <w:autoSpaceDE w:val="0"/>
              <w:autoSpaceDN w:val="0"/>
              <w:adjustRightInd w:val="0"/>
              <w:jc w:val="both"/>
              <w:rPr>
                <w:rFonts w:ascii="Calibri" w:hAnsi="Calibri" w:cs="Calibri"/>
                <w:color w:val="000000"/>
                <w:sz w:val="20"/>
                <w:szCs w:val="20"/>
              </w:rPr>
            </w:pPr>
          </w:p>
        </w:tc>
      </w:tr>
    </w:tbl>
    <w:p w14:paraId="284185F8"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14:paraId="74BD377C"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14:paraId="1A067953" w14:textId="77777777"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14:paraId="05692093" w14:textId="77777777" w:rsidR="005F5530" w:rsidRDefault="005F5530" w:rsidP="005F5530">
      <w:pPr>
        <w:pStyle w:val="Default"/>
        <w:jc w:val="both"/>
        <w:rPr>
          <w:sz w:val="22"/>
          <w:szCs w:val="22"/>
        </w:rPr>
      </w:pPr>
    </w:p>
    <w:p w14:paraId="2D135C74" w14:textId="77777777" w:rsidR="005F5530" w:rsidRDefault="005F5530" w:rsidP="005F5530"/>
    <w:p w14:paraId="5ACE98B1" w14:textId="77777777" w:rsidR="000B323F" w:rsidRDefault="000B323F">
      <w:r>
        <w:br w:type="page"/>
      </w:r>
    </w:p>
    <w:p w14:paraId="42C4B43D" w14:textId="77777777" w:rsidR="005317A2" w:rsidRDefault="005317A2" w:rsidP="005317A2">
      <w:pPr>
        <w:pStyle w:val="BodyText"/>
        <w:spacing w:before="7"/>
        <w:rPr>
          <w:b/>
          <w:sz w:val="16"/>
        </w:rPr>
      </w:pPr>
    </w:p>
    <w:p w14:paraId="0F435E42" w14:textId="77777777" w:rsidR="005317A2" w:rsidRDefault="005317A2" w:rsidP="005317A2">
      <w:pPr>
        <w:rPr>
          <w:sz w:val="16"/>
        </w:rPr>
        <w:sectPr w:rsidR="005317A2">
          <w:headerReference w:type="default" r:id="rId15"/>
          <w:pgSz w:w="11910" w:h="16840"/>
          <w:pgMar w:top="1420" w:right="560" w:bottom="280" w:left="560" w:header="764" w:footer="0" w:gutter="0"/>
          <w:cols w:space="720"/>
        </w:sectPr>
      </w:pPr>
    </w:p>
    <w:p w14:paraId="2683B224" w14:textId="77777777" w:rsidR="005317A2" w:rsidRDefault="00155348" w:rsidP="005317A2">
      <w:pPr>
        <w:spacing w:before="57"/>
        <w:ind w:left="224"/>
        <w:rPr>
          <w:b/>
        </w:rPr>
      </w:pPr>
      <w:r>
        <w:rPr>
          <w:noProof/>
          <w:lang w:eastAsia="en-IN"/>
        </w:rPr>
        <w:pict w14:anchorId="4C175B77">
          <v:group id="Group 2" o:spid="_x0000_s2050" style="position:absolute;left:0;text-align:left;margin-left:33.6pt;margin-top:-9.6pt;width:528.1pt;height:675.6pt;z-index:-251658240;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">
            <v:shape id="AutoShape 4" o:spid="_x0000_s2051"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Rectangle 3" o:spid="_x0000_s2052"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anchorx="page"/>
          </v:group>
        </w:pict>
      </w:r>
      <w:r w:rsidR="005317A2">
        <w:rPr>
          <w:b/>
        </w:rPr>
        <w:t>Appendix 3</w:t>
      </w:r>
    </w:p>
    <w:p w14:paraId="2555D058" w14:textId="77777777" w:rsidR="005317A2" w:rsidRDefault="005317A2" w:rsidP="005317A2">
      <w:pPr>
        <w:pStyle w:val="BodyText"/>
        <w:spacing w:before="7"/>
        <w:rPr>
          <w:b/>
          <w:sz w:val="36"/>
        </w:rPr>
      </w:pPr>
      <w:r>
        <w:br w:type="column"/>
      </w:r>
    </w:p>
    <w:p w14:paraId="68267B76" w14:textId="77777777" w:rsidR="005317A2" w:rsidRDefault="005317A2" w:rsidP="005317A2">
      <w:pPr>
        <w:ind w:left="224"/>
        <w:rPr>
          <w:rFonts w:ascii="Times New Roman"/>
          <w:b/>
          <w:sz w:val="28"/>
        </w:rPr>
      </w:pPr>
      <w:r>
        <w:rPr>
          <w:rFonts w:ascii="Times New Roman"/>
          <w:b/>
          <w:color w:val="538DD3"/>
          <w:sz w:val="28"/>
        </w:rPr>
        <w:t>Client Review Form</w:t>
      </w:r>
    </w:p>
    <w:p w14:paraId="275B4040" w14:textId="77777777" w:rsidR="005317A2" w:rsidRDefault="005317A2" w:rsidP="005317A2">
      <w:pPr>
        <w:rPr>
          <w:rFonts w:ascii="Times New Roman"/>
          <w:sz w:val="28"/>
        </w:rPr>
        <w:sectPr w:rsidR="005317A2">
          <w:type w:val="continuous"/>
          <w:pgSz w:w="11910" w:h="16840"/>
          <w:pgMar w:top="1420" w:right="560" w:bottom="280" w:left="560" w:header="720" w:footer="720" w:gutter="0"/>
          <w:cols w:num="2" w:space="720" w:equalWidth="0">
            <w:col w:w="1299" w:space="2665"/>
            <w:col w:w="6826"/>
          </w:cols>
        </w:sectPr>
      </w:pPr>
    </w:p>
    <w:p w14:paraId="72BC9DAE" w14:textId="77777777" w:rsidR="005317A2" w:rsidRDefault="005317A2" w:rsidP="005317A2">
      <w:pPr>
        <w:pStyle w:val="BodyText"/>
        <w:spacing w:before="10"/>
        <w:rPr>
          <w:rFonts w:ascii="Times New Roman"/>
          <w:b/>
          <w:sz w:val="15"/>
        </w:rPr>
      </w:pPr>
    </w:p>
    <w:p w14:paraId="48FA1286" w14:textId="77777777" w:rsidR="005317A2" w:rsidRDefault="005317A2" w:rsidP="005317A2">
      <w:pPr>
        <w:pStyle w:val="BodyText"/>
        <w:tabs>
          <w:tab w:val="left" w:pos="2988"/>
          <w:tab w:val="left" w:pos="3839"/>
        </w:tabs>
        <w:spacing w:before="56"/>
        <w:ind w:left="224"/>
      </w:pPr>
      <w:r>
        <w:t xml:space="preserve">My </w:t>
      </w:r>
      <w:proofErr w:type="spellStart"/>
      <w:r>
        <w:t>developer’sname</w:t>
      </w:r>
      <w:proofErr w:type="spellEnd"/>
      <w:r>
        <w:t xml:space="preserve">:   </w:t>
      </w:r>
      <w:r>
        <w:rPr>
          <w:u w:val="single"/>
        </w:rPr>
        <w:t xml:space="preserve"> Balraj</w:t>
      </w:r>
      <w:r>
        <w:rPr>
          <w:u w:val="single"/>
        </w:rPr>
        <w:tab/>
      </w:r>
      <w:r>
        <w:rPr>
          <w:u w:val="single"/>
        </w:rPr>
        <w:tab/>
      </w:r>
    </w:p>
    <w:p w14:paraId="3CA57153" w14:textId="77777777" w:rsidR="005317A2" w:rsidRDefault="005317A2" w:rsidP="005317A2">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14:paraId="31F96468" w14:textId="77777777" w:rsidR="005317A2" w:rsidRDefault="005317A2" w:rsidP="005317A2">
      <w:pPr>
        <w:pStyle w:val="Heading1"/>
        <w:spacing w:before="1"/>
      </w:pPr>
      <w:r>
        <w:rPr>
          <w:color w:val="538DD3"/>
        </w:rPr>
        <w:t>Grading scale</w:t>
      </w:r>
    </w:p>
    <w:p w14:paraId="478DA8CC" w14:textId="77777777" w:rsidR="005317A2" w:rsidRDefault="005317A2" w:rsidP="005317A2">
      <w:pPr>
        <w:pStyle w:val="BodyText"/>
        <w:spacing w:before="182"/>
        <w:ind w:left="224"/>
      </w:pPr>
      <w:r>
        <w:t>You must grade your developer for each item listed in the tables below. 1 being the lowest, 5 the highest.</w:t>
      </w:r>
    </w:p>
    <w:p w14:paraId="20916ABC" w14:textId="77777777" w:rsidR="005317A2" w:rsidRDefault="005317A2" w:rsidP="005317A2">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5317A2" w14:paraId="468377FA" w14:textId="77777777" w:rsidTr="007405E8">
        <w:trPr>
          <w:trHeight w:val="509"/>
        </w:trPr>
        <w:tc>
          <w:tcPr>
            <w:tcW w:w="1848" w:type="dxa"/>
          </w:tcPr>
          <w:p w14:paraId="05B872DC" w14:textId="77777777" w:rsidR="005317A2" w:rsidRDefault="005317A2" w:rsidP="007405E8">
            <w:pPr>
              <w:pStyle w:val="TableParagraph"/>
              <w:spacing w:before="119"/>
              <w:ind w:left="12"/>
              <w:jc w:val="center"/>
              <w:rPr>
                <w:b/>
              </w:rPr>
            </w:pPr>
            <w:r>
              <w:rPr>
                <w:b/>
              </w:rPr>
              <w:t>1</w:t>
            </w:r>
          </w:p>
        </w:tc>
        <w:tc>
          <w:tcPr>
            <w:tcW w:w="1848" w:type="dxa"/>
          </w:tcPr>
          <w:p w14:paraId="101B1D1E" w14:textId="77777777" w:rsidR="005317A2" w:rsidRDefault="005317A2" w:rsidP="007405E8">
            <w:pPr>
              <w:pStyle w:val="TableParagraph"/>
              <w:spacing w:before="119"/>
              <w:ind w:left="11"/>
              <w:jc w:val="center"/>
              <w:rPr>
                <w:b/>
              </w:rPr>
            </w:pPr>
            <w:r>
              <w:rPr>
                <w:b/>
              </w:rPr>
              <w:t>2</w:t>
            </w:r>
          </w:p>
        </w:tc>
        <w:tc>
          <w:tcPr>
            <w:tcW w:w="1848" w:type="dxa"/>
          </w:tcPr>
          <w:p w14:paraId="7B38CE67" w14:textId="77777777" w:rsidR="005317A2" w:rsidRDefault="005317A2" w:rsidP="007405E8">
            <w:pPr>
              <w:pStyle w:val="TableParagraph"/>
              <w:spacing w:before="119"/>
              <w:ind w:left="13"/>
              <w:jc w:val="center"/>
              <w:rPr>
                <w:b/>
              </w:rPr>
            </w:pPr>
            <w:r>
              <w:rPr>
                <w:b/>
              </w:rPr>
              <w:t>3</w:t>
            </w:r>
          </w:p>
        </w:tc>
        <w:tc>
          <w:tcPr>
            <w:tcW w:w="1850" w:type="dxa"/>
          </w:tcPr>
          <w:p w14:paraId="4D5342B3" w14:textId="77777777" w:rsidR="005317A2" w:rsidRDefault="005317A2" w:rsidP="007405E8">
            <w:pPr>
              <w:pStyle w:val="TableParagraph"/>
              <w:spacing w:before="119"/>
              <w:ind w:left="11"/>
              <w:jc w:val="center"/>
              <w:rPr>
                <w:b/>
              </w:rPr>
            </w:pPr>
            <w:r>
              <w:rPr>
                <w:b/>
              </w:rPr>
              <w:t>4</w:t>
            </w:r>
          </w:p>
        </w:tc>
        <w:tc>
          <w:tcPr>
            <w:tcW w:w="1848" w:type="dxa"/>
          </w:tcPr>
          <w:p w14:paraId="0E329B7B" w14:textId="77777777" w:rsidR="005317A2" w:rsidRDefault="005317A2" w:rsidP="007405E8">
            <w:pPr>
              <w:pStyle w:val="TableParagraph"/>
              <w:spacing w:before="119"/>
              <w:ind w:left="15"/>
              <w:jc w:val="center"/>
              <w:rPr>
                <w:b/>
              </w:rPr>
            </w:pPr>
            <w:r>
              <w:rPr>
                <w:b/>
              </w:rPr>
              <w:t>5</w:t>
            </w:r>
          </w:p>
        </w:tc>
      </w:tr>
      <w:tr w:rsidR="005317A2" w14:paraId="1147B34F" w14:textId="77777777" w:rsidTr="007405E8">
        <w:trPr>
          <w:trHeight w:val="508"/>
        </w:trPr>
        <w:tc>
          <w:tcPr>
            <w:tcW w:w="1848" w:type="dxa"/>
          </w:tcPr>
          <w:p w14:paraId="3C9E97CC" w14:textId="77777777" w:rsidR="005317A2" w:rsidRDefault="005317A2" w:rsidP="007405E8">
            <w:pPr>
              <w:pStyle w:val="TableParagraph"/>
              <w:spacing w:before="119"/>
              <w:ind w:left="131" w:right="123"/>
              <w:jc w:val="center"/>
            </w:pPr>
            <w:r>
              <w:t>Strongly disagree</w:t>
            </w:r>
          </w:p>
        </w:tc>
        <w:tc>
          <w:tcPr>
            <w:tcW w:w="1848" w:type="dxa"/>
          </w:tcPr>
          <w:p w14:paraId="2B324F1E" w14:textId="77777777" w:rsidR="005317A2" w:rsidRDefault="005317A2" w:rsidP="007405E8">
            <w:pPr>
              <w:pStyle w:val="TableParagraph"/>
              <w:spacing w:before="119"/>
              <w:ind w:left="131" w:right="119"/>
              <w:jc w:val="center"/>
            </w:pPr>
            <w:r>
              <w:t>Disagree</w:t>
            </w:r>
          </w:p>
        </w:tc>
        <w:tc>
          <w:tcPr>
            <w:tcW w:w="1848" w:type="dxa"/>
          </w:tcPr>
          <w:p w14:paraId="4411FBDA" w14:textId="77777777" w:rsidR="005317A2" w:rsidRDefault="005317A2" w:rsidP="007405E8">
            <w:pPr>
              <w:pStyle w:val="TableParagraph"/>
              <w:spacing w:before="119"/>
              <w:ind w:left="131" w:right="118"/>
              <w:jc w:val="center"/>
            </w:pPr>
            <w:r>
              <w:t>Ok</w:t>
            </w:r>
          </w:p>
        </w:tc>
        <w:tc>
          <w:tcPr>
            <w:tcW w:w="1850" w:type="dxa"/>
          </w:tcPr>
          <w:p w14:paraId="00F7BEC1" w14:textId="77777777" w:rsidR="005317A2" w:rsidRDefault="005317A2" w:rsidP="007405E8">
            <w:pPr>
              <w:pStyle w:val="TableParagraph"/>
              <w:spacing w:before="119"/>
              <w:ind w:left="641" w:right="632"/>
              <w:jc w:val="center"/>
            </w:pPr>
            <w:r>
              <w:t>Agree</w:t>
            </w:r>
          </w:p>
        </w:tc>
        <w:tc>
          <w:tcPr>
            <w:tcW w:w="1848" w:type="dxa"/>
          </w:tcPr>
          <w:p w14:paraId="3B5D9C73" w14:textId="77777777" w:rsidR="005317A2" w:rsidRDefault="005317A2" w:rsidP="007405E8">
            <w:pPr>
              <w:pStyle w:val="TableParagraph"/>
              <w:spacing w:before="119"/>
              <w:ind w:left="131" w:right="117"/>
              <w:jc w:val="center"/>
            </w:pPr>
            <w:r>
              <w:t>Strongly agree</w:t>
            </w:r>
          </w:p>
        </w:tc>
      </w:tr>
    </w:tbl>
    <w:p w14:paraId="06B6A03D" w14:textId="77777777" w:rsidR="005317A2" w:rsidRDefault="005317A2" w:rsidP="005317A2">
      <w:pPr>
        <w:pStyle w:val="BodyText"/>
        <w:spacing w:before="7"/>
        <w:rPr>
          <w:sz w:val="19"/>
        </w:rPr>
      </w:pPr>
    </w:p>
    <w:p w14:paraId="272E0307" w14:textId="77777777" w:rsidR="005317A2" w:rsidRDefault="005317A2" w:rsidP="005317A2">
      <w:pPr>
        <w:pStyle w:val="Heading1"/>
      </w:pPr>
      <w:r>
        <w:rPr>
          <w:color w:val="538DD3"/>
        </w:rPr>
        <w:t>Review your developer</w:t>
      </w:r>
    </w:p>
    <w:p w14:paraId="2B36E63B" w14:textId="77777777" w:rsidR="005317A2" w:rsidRDefault="005317A2" w:rsidP="005317A2">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5317A2" w14:paraId="1547A4B0" w14:textId="77777777" w:rsidTr="007405E8">
        <w:trPr>
          <w:trHeight w:val="497"/>
        </w:trPr>
        <w:tc>
          <w:tcPr>
            <w:tcW w:w="4979" w:type="dxa"/>
            <w:tcBorders>
              <w:bottom w:val="single" w:sz="18" w:space="0" w:color="4F81BC"/>
            </w:tcBorders>
          </w:tcPr>
          <w:p w14:paraId="742B323B" w14:textId="77777777" w:rsidR="005317A2" w:rsidRDefault="005317A2" w:rsidP="007405E8">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14:paraId="3833089B" w14:textId="77777777" w:rsidR="005317A2" w:rsidRDefault="005317A2" w:rsidP="007405E8">
            <w:pPr>
              <w:pStyle w:val="TableParagraph"/>
              <w:spacing w:before="119"/>
              <w:ind w:left="404"/>
              <w:rPr>
                <w:rFonts w:ascii="Caladea"/>
                <w:b/>
              </w:rPr>
            </w:pPr>
            <w:r>
              <w:rPr>
                <w:rFonts w:ascii="Caladea"/>
                <w:b/>
              </w:rPr>
              <w:t>Grade</w:t>
            </w:r>
          </w:p>
        </w:tc>
        <w:tc>
          <w:tcPr>
            <w:tcW w:w="3920" w:type="dxa"/>
            <w:tcBorders>
              <w:bottom w:val="single" w:sz="18" w:space="0" w:color="4F81BC"/>
            </w:tcBorders>
          </w:tcPr>
          <w:p w14:paraId="18DDEFDD" w14:textId="77777777" w:rsidR="005317A2" w:rsidRDefault="005317A2" w:rsidP="007405E8">
            <w:pPr>
              <w:pStyle w:val="TableParagraph"/>
              <w:spacing w:before="119"/>
              <w:ind w:left="1452" w:right="1434"/>
              <w:jc w:val="center"/>
              <w:rPr>
                <w:rFonts w:ascii="Caladea"/>
                <w:b/>
              </w:rPr>
            </w:pPr>
            <w:r>
              <w:rPr>
                <w:rFonts w:ascii="Caladea"/>
                <w:b/>
              </w:rPr>
              <w:t>Comment</w:t>
            </w:r>
          </w:p>
        </w:tc>
      </w:tr>
      <w:tr w:rsidR="005317A2" w14:paraId="0E5B6F88" w14:textId="77777777" w:rsidTr="007405E8">
        <w:trPr>
          <w:trHeight w:val="507"/>
        </w:trPr>
        <w:tc>
          <w:tcPr>
            <w:tcW w:w="4979" w:type="dxa"/>
            <w:tcBorders>
              <w:top w:val="single" w:sz="18" w:space="0" w:color="4F81BC"/>
            </w:tcBorders>
            <w:shd w:val="clear" w:color="auto" w:fill="D2DFED"/>
          </w:tcPr>
          <w:p w14:paraId="7885BEA3" w14:textId="77777777" w:rsidR="005317A2" w:rsidRDefault="005317A2" w:rsidP="007405E8">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14:paraId="3DEF7717" w14:textId="77777777" w:rsidR="005317A2" w:rsidRDefault="005317A2" w:rsidP="007405E8">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14:paraId="26B87B35" w14:textId="77777777" w:rsidR="005317A2" w:rsidRDefault="005317A2" w:rsidP="007405E8">
            <w:pPr>
              <w:pStyle w:val="TableParagraph"/>
              <w:rPr>
                <w:rFonts w:ascii="Times New Roman"/>
              </w:rPr>
            </w:pPr>
          </w:p>
        </w:tc>
      </w:tr>
      <w:tr w:rsidR="005317A2" w14:paraId="0F8C0557" w14:textId="77777777" w:rsidTr="007405E8">
        <w:trPr>
          <w:trHeight w:val="507"/>
        </w:trPr>
        <w:tc>
          <w:tcPr>
            <w:tcW w:w="4979" w:type="dxa"/>
          </w:tcPr>
          <w:p w14:paraId="64D26EA0" w14:textId="77777777" w:rsidR="005317A2" w:rsidRDefault="005317A2" w:rsidP="007405E8">
            <w:pPr>
              <w:pStyle w:val="TableParagraph"/>
              <w:spacing w:before="119"/>
              <w:ind w:left="107"/>
            </w:pPr>
            <w:r>
              <w:t>Kept you informed of the progress</w:t>
            </w:r>
          </w:p>
        </w:tc>
        <w:tc>
          <w:tcPr>
            <w:tcW w:w="1419" w:type="dxa"/>
          </w:tcPr>
          <w:p w14:paraId="77EACF22" w14:textId="77777777" w:rsidR="005317A2" w:rsidRDefault="005317A2" w:rsidP="007405E8">
            <w:pPr>
              <w:pStyle w:val="TableParagraph"/>
              <w:rPr>
                <w:rFonts w:ascii="Times New Roman"/>
              </w:rPr>
            </w:pPr>
            <w:r>
              <w:rPr>
                <w:rFonts w:ascii="Times New Roman"/>
              </w:rPr>
              <w:t>5</w:t>
            </w:r>
          </w:p>
        </w:tc>
        <w:tc>
          <w:tcPr>
            <w:tcW w:w="3920" w:type="dxa"/>
          </w:tcPr>
          <w:p w14:paraId="0619317C" w14:textId="77777777" w:rsidR="005317A2" w:rsidRDefault="005317A2" w:rsidP="007405E8">
            <w:pPr>
              <w:pStyle w:val="TableParagraph"/>
              <w:rPr>
                <w:rFonts w:ascii="Times New Roman"/>
              </w:rPr>
            </w:pPr>
          </w:p>
        </w:tc>
      </w:tr>
      <w:tr w:rsidR="005317A2" w14:paraId="1A651365" w14:textId="77777777" w:rsidTr="007405E8">
        <w:trPr>
          <w:trHeight w:val="510"/>
        </w:trPr>
        <w:tc>
          <w:tcPr>
            <w:tcW w:w="4979" w:type="dxa"/>
            <w:shd w:val="clear" w:color="auto" w:fill="D2DFED"/>
          </w:tcPr>
          <w:p w14:paraId="09B5A34A" w14:textId="77777777" w:rsidR="005317A2" w:rsidRDefault="005317A2" w:rsidP="007405E8">
            <w:pPr>
              <w:pStyle w:val="TableParagraph"/>
              <w:spacing w:before="121"/>
              <w:ind w:left="107"/>
            </w:pPr>
            <w:r>
              <w:t>Met timelines</w:t>
            </w:r>
          </w:p>
        </w:tc>
        <w:tc>
          <w:tcPr>
            <w:tcW w:w="1419" w:type="dxa"/>
            <w:shd w:val="clear" w:color="auto" w:fill="D2DFED"/>
          </w:tcPr>
          <w:p w14:paraId="184608B4" w14:textId="77777777" w:rsidR="005317A2" w:rsidRDefault="005317A2" w:rsidP="007405E8">
            <w:pPr>
              <w:pStyle w:val="TableParagraph"/>
              <w:rPr>
                <w:rFonts w:ascii="Times New Roman"/>
              </w:rPr>
            </w:pPr>
            <w:r>
              <w:rPr>
                <w:rFonts w:ascii="Times New Roman"/>
              </w:rPr>
              <w:t>3</w:t>
            </w:r>
          </w:p>
        </w:tc>
        <w:tc>
          <w:tcPr>
            <w:tcW w:w="3920" w:type="dxa"/>
            <w:shd w:val="clear" w:color="auto" w:fill="D2DFED"/>
          </w:tcPr>
          <w:p w14:paraId="51C8AB6B" w14:textId="77777777" w:rsidR="005317A2" w:rsidRDefault="005317A2" w:rsidP="007405E8">
            <w:pPr>
              <w:pStyle w:val="TableParagraph"/>
              <w:rPr>
                <w:rFonts w:ascii="Times New Roman"/>
              </w:rPr>
            </w:pPr>
          </w:p>
        </w:tc>
      </w:tr>
      <w:tr w:rsidR="005317A2" w14:paraId="0E81795F" w14:textId="77777777" w:rsidTr="007405E8">
        <w:trPr>
          <w:trHeight w:val="508"/>
        </w:trPr>
        <w:tc>
          <w:tcPr>
            <w:tcW w:w="4979" w:type="dxa"/>
          </w:tcPr>
          <w:p w14:paraId="32A5D645" w14:textId="77777777" w:rsidR="005317A2" w:rsidRDefault="005317A2" w:rsidP="007405E8">
            <w:pPr>
              <w:pStyle w:val="TableParagraph"/>
              <w:spacing w:before="119"/>
              <w:ind w:left="107"/>
            </w:pPr>
            <w:r>
              <w:t>Responded promptly to problems</w:t>
            </w:r>
          </w:p>
        </w:tc>
        <w:tc>
          <w:tcPr>
            <w:tcW w:w="1419" w:type="dxa"/>
          </w:tcPr>
          <w:p w14:paraId="1F19E0F9" w14:textId="77777777" w:rsidR="005317A2" w:rsidRDefault="005317A2" w:rsidP="007405E8">
            <w:pPr>
              <w:pStyle w:val="TableParagraph"/>
              <w:rPr>
                <w:rFonts w:ascii="Times New Roman"/>
              </w:rPr>
            </w:pPr>
            <w:r>
              <w:rPr>
                <w:rFonts w:ascii="Times New Roman"/>
              </w:rPr>
              <w:t>4</w:t>
            </w:r>
          </w:p>
        </w:tc>
        <w:tc>
          <w:tcPr>
            <w:tcW w:w="3920" w:type="dxa"/>
          </w:tcPr>
          <w:p w14:paraId="3ED86402" w14:textId="77777777" w:rsidR="005317A2" w:rsidRDefault="005317A2" w:rsidP="007405E8">
            <w:pPr>
              <w:pStyle w:val="TableParagraph"/>
              <w:rPr>
                <w:rFonts w:ascii="Times New Roman"/>
              </w:rPr>
            </w:pPr>
          </w:p>
        </w:tc>
      </w:tr>
      <w:tr w:rsidR="005317A2" w14:paraId="58EC402C" w14:textId="77777777" w:rsidTr="007405E8">
        <w:trPr>
          <w:trHeight w:val="508"/>
        </w:trPr>
        <w:tc>
          <w:tcPr>
            <w:tcW w:w="4979" w:type="dxa"/>
            <w:shd w:val="clear" w:color="auto" w:fill="D2DFED"/>
          </w:tcPr>
          <w:p w14:paraId="1819E06B" w14:textId="77777777" w:rsidR="005317A2" w:rsidRDefault="005317A2" w:rsidP="007405E8">
            <w:pPr>
              <w:pStyle w:val="TableParagraph"/>
              <w:spacing w:before="119"/>
              <w:ind w:left="107"/>
            </w:pPr>
            <w:r>
              <w:t>Met overall project objectives</w:t>
            </w:r>
          </w:p>
        </w:tc>
        <w:tc>
          <w:tcPr>
            <w:tcW w:w="1419" w:type="dxa"/>
            <w:shd w:val="clear" w:color="auto" w:fill="D2DFED"/>
          </w:tcPr>
          <w:p w14:paraId="33C33779" w14:textId="77777777" w:rsidR="005317A2" w:rsidRDefault="005317A2" w:rsidP="007405E8">
            <w:pPr>
              <w:pStyle w:val="TableParagraph"/>
              <w:rPr>
                <w:rFonts w:ascii="Times New Roman"/>
              </w:rPr>
            </w:pPr>
            <w:r>
              <w:rPr>
                <w:rFonts w:ascii="Times New Roman"/>
              </w:rPr>
              <w:t>2</w:t>
            </w:r>
          </w:p>
        </w:tc>
        <w:tc>
          <w:tcPr>
            <w:tcW w:w="3920" w:type="dxa"/>
            <w:shd w:val="clear" w:color="auto" w:fill="D2DFED"/>
          </w:tcPr>
          <w:p w14:paraId="6333E530" w14:textId="77777777" w:rsidR="005317A2" w:rsidRDefault="005317A2" w:rsidP="007405E8">
            <w:pPr>
              <w:pStyle w:val="TableParagraph"/>
              <w:rPr>
                <w:rFonts w:ascii="Times New Roman"/>
              </w:rPr>
            </w:pPr>
          </w:p>
        </w:tc>
      </w:tr>
      <w:tr w:rsidR="005317A2" w14:paraId="7280B4B8" w14:textId="77777777" w:rsidTr="007405E8">
        <w:trPr>
          <w:trHeight w:val="507"/>
        </w:trPr>
        <w:tc>
          <w:tcPr>
            <w:tcW w:w="4979" w:type="dxa"/>
          </w:tcPr>
          <w:p w14:paraId="7A66BABD" w14:textId="77777777" w:rsidR="005317A2" w:rsidRDefault="005317A2" w:rsidP="007405E8">
            <w:pPr>
              <w:pStyle w:val="TableParagraph"/>
              <w:spacing w:before="119"/>
              <w:ind w:left="107"/>
            </w:pPr>
            <w:r>
              <w:t>Was open to new ideas and suggestions</w:t>
            </w:r>
          </w:p>
        </w:tc>
        <w:tc>
          <w:tcPr>
            <w:tcW w:w="1419" w:type="dxa"/>
          </w:tcPr>
          <w:p w14:paraId="5216CDEF" w14:textId="77777777" w:rsidR="005317A2" w:rsidRDefault="005317A2" w:rsidP="007405E8">
            <w:pPr>
              <w:pStyle w:val="TableParagraph"/>
              <w:rPr>
                <w:rFonts w:ascii="Times New Roman"/>
              </w:rPr>
            </w:pPr>
            <w:r>
              <w:rPr>
                <w:rFonts w:ascii="Times New Roman"/>
              </w:rPr>
              <w:t>4</w:t>
            </w:r>
          </w:p>
        </w:tc>
        <w:tc>
          <w:tcPr>
            <w:tcW w:w="3920" w:type="dxa"/>
          </w:tcPr>
          <w:p w14:paraId="4FE72B9B" w14:textId="77777777" w:rsidR="005317A2" w:rsidRDefault="005317A2" w:rsidP="007405E8">
            <w:pPr>
              <w:pStyle w:val="TableParagraph"/>
              <w:rPr>
                <w:rFonts w:ascii="Times New Roman"/>
              </w:rPr>
            </w:pPr>
          </w:p>
        </w:tc>
      </w:tr>
      <w:tr w:rsidR="005317A2" w14:paraId="64B2EF5C" w14:textId="77777777" w:rsidTr="007405E8">
        <w:trPr>
          <w:trHeight w:val="510"/>
        </w:trPr>
        <w:tc>
          <w:tcPr>
            <w:tcW w:w="4979" w:type="dxa"/>
            <w:shd w:val="clear" w:color="auto" w:fill="D2DFED"/>
          </w:tcPr>
          <w:p w14:paraId="4EA1E7C3" w14:textId="77777777" w:rsidR="005317A2" w:rsidRDefault="005317A2" w:rsidP="007405E8">
            <w:pPr>
              <w:pStyle w:val="TableParagraph"/>
              <w:spacing w:before="121"/>
              <w:ind w:left="107"/>
              <w:rPr>
                <w:rFonts w:ascii="Caladea"/>
              </w:rPr>
            </w:pPr>
            <w:r>
              <w:rPr>
                <w:rFonts w:ascii="Caladea"/>
              </w:rPr>
              <w:t>Was easy to work with</w:t>
            </w:r>
          </w:p>
        </w:tc>
        <w:tc>
          <w:tcPr>
            <w:tcW w:w="1419" w:type="dxa"/>
            <w:shd w:val="clear" w:color="auto" w:fill="D2DFED"/>
          </w:tcPr>
          <w:p w14:paraId="3444F37D" w14:textId="77777777" w:rsidR="005317A2" w:rsidRDefault="005317A2" w:rsidP="007405E8">
            <w:pPr>
              <w:pStyle w:val="TableParagraph"/>
              <w:rPr>
                <w:rFonts w:ascii="Times New Roman"/>
              </w:rPr>
            </w:pPr>
            <w:r>
              <w:rPr>
                <w:rFonts w:ascii="Times New Roman"/>
              </w:rPr>
              <w:t>5</w:t>
            </w:r>
          </w:p>
        </w:tc>
        <w:tc>
          <w:tcPr>
            <w:tcW w:w="3920" w:type="dxa"/>
            <w:shd w:val="clear" w:color="auto" w:fill="D2DFED"/>
          </w:tcPr>
          <w:p w14:paraId="543DDF78" w14:textId="77777777" w:rsidR="005317A2" w:rsidRDefault="005317A2" w:rsidP="007405E8">
            <w:pPr>
              <w:pStyle w:val="TableParagraph"/>
              <w:rPr>
                <w:rFonts w:ascii="Times New Roman"/>
              </w:rPr>
            </w:pPr>
          </w:p>
        </w:tc>
      </w:tr>
    </w:tbl>
    <w:p w14:paraId="3F95846C" w14:textId="77777777" w:rsidR="005317A2" w:rsidRDefault="005317A2" w:rsidP="005317A2">
      <w:pPr>
        <w:pStyle w:val="BodyText"/>
        <w:spacing w:before="7"/>
        <w:rPr>
          <w:sz w:val="19"/>
        </w:rPr>
      </w:pPr>
    </w:p>
    <w:p w14:paraId="66060191" w14:textId="77777777" w:rsidR="005317A2" w:rsidRDefault="005317A2" w:rsidP="005317A2">
      <w:pPr>
        <w:spacing w:line="293" w:lineRule="exact"/>
        <w:ind w:left="224"/>
        <w:rPr>
          <w:sz w:val="24"/>
        </w:rPr>
      </w:pPr>
      <w:r>
        <w:rPr>
          <w:color w:val="538DD3"/>
          <w:sz w:val="24"/>
        </w:rPr>
        <w:t>Comments</w:t>
      </w:r>
    </w:p>
    <w:p w14:paraId="0F770BD1" w14:textId="77777777" w:rsidR="005317A2" w:rsidRDefault="005317A2" w:rsidP="005317A2">
      <w:pPr>
        <w:pStyle w:val="BodyText"/>
        <w:ind w:left="224"/>
      </w:pPr>
      <w:r>
        <w:t>Provide any extra comments on your developer’s communication skills and professionalism.</w:t>
      </w:r>
    </w:p>
    <w:p w14:paraId="650D193B" w14:textId="77777777" w:rsidR="005317A2" w:rsidRDefault="005317A2" w:rsidP="005317A2">
      <w:pPr>
        <w:pStyle w:val="BodyText"/>
      </w:pPr>
    </w:p>
    <w:p w14:paraId="428DD123" w14:textId="77777777" w:rsidR="005317A2" w:rsidRDefault="005317A2" w:rsidP="005317A2">
      <w:pPr>
        <w:pStyle w:val="BodyText"/>
      </w:pPr>
      <w:r>
        <w:tab/>
        <w:t xml:space="preserve">Balraj is good person and has </w:t>
      </w:r>
      <w:proofErr w:type="spellStart"/>
      <w:r>
        <w:t>professenalism</w:t>
      </w:r>
      <w:proofErr w:type="spellEnd"/>
      <w:r>
        <w:t>.</w:t>
      </w:r>
    </w:p>
    <w:p w14:paraId="559D0A59" w14:textId="77777777" w:rsidR="005317A2" w:rsidRDefault="005317A2" w:rsidP="005317A2">
      <w:pPr>
        <w:pStyle w:val="BodyText"/>
      </w:pPr>
    </w:p>
    <w:p w14:paraId="04A2E1FC" w14:textId="77777777" w:rsidR="005317A2" w:rsidRDefault="005317A2" w:rsidP="005317A2">
      <w:pPr>
        <w:pStyle w:val="BodyText"/>
        <w:rPr>
          <w:sz w:val="29"/>
        </w:rPr>
      </w:pPr>
    </w:p>
    <w:p w14:paraId="77C4385E" w14:textId="77777777" w:rsidR="005317A2" w:rsidRDefault="005317A2" w:rsidP="005317A2">
      <w:pPr>
        <w:pStyle w:val="Heading2"/>
      </w:pPr>
      <w:r>
        <w:t>Signed by Client</w:t>
      </w:r>
    </w:p>
    <w:p w14:paraId="3DB3545A" w14:textId="77777777" w:rsidR="005317A2" w:rsidRDefault="005317A2" w:rsidP="005317A2">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5317A2" w14:paraId="6CA1FCFF" w14:textId="77777777" w:rsidTr="007405E8">
        <w:trPr>
          <w:trHeight w:val="390"/>
        </w:trPr>
        <w:tc>
          <w:tcPr>
            <w:tcW w:w="5163" w:type="dxa"/>
          </w:tcPr>
          <w:p w14:paraId="23B7D13F" w14:textId="77777777" w:rsidR="005317A2" w:rsidRDefault="005317A2" w:rsidP="007405E8">
            <w:pPr>
              <w:pStyle w:val="TableParagraph"/>
              <w:tabs>
                <w:tab w:val="center" w:pos="2630"/>
              </w:tabs>
              <w:spacing w:before="1"/>
              <w:ind w:left="107"/>
              <w:rPr>
                <w:b/>
              </w:rPr>
            </w:pPr>
            <w:r>
              <w:rPr>
                <w:b/>
              </w:rPr>
              <w:t>Signature:</w:t>
            </w:r>
            <w:r>
              <w:rPr>
                <w:b/>
              </w:rPr>
              <w:tab/>
            </w:r>
            <w:proofErr w:type="spellStart"/>
            <w:r>
              <w:rPr>
                <w:b/>
              </w:rPr>
              <w:t>Babal</w:t>
            </w:r>
            <w:proofErr w:type="spellEnd"/>
          </w:p>
        </w:tc>
        <w:tc>
          <w:tcPr>
            <w:tcW w:w="5163" w:type="dxa"/>
          </w:tcPr>
          <w:p w14:paraId="5DE31B7A" w14:textId="77777777" w:rsidR="005317A2" w:rsidRDefault="005317A2" w:rsidP="007405E8">
            <w:pPr>
              <w:pStyle w:val="TableParagraph"/>
              <w:spacing w:before="1"/>
              <w:ind w:left="108"/>
              <w:rPr>
                <w:b/>
              </w:rPr>
            </w:pPr>
            <w:r>
              <w:rPr>
                <w:b/>
              </w:rPr>
              <w:t>Date: 14-nov-2021</w:t>
            </w:r>
          </w:p>
        </w:tc>
      </w:tr>
      <w:tr w:rsidR="005317A2" w14:paraId="33A37970" w14:textId="77777777" w:rsidTr="007405E8">
        <w:trPr>
          <w:trHeight w:val="388"/>
        </w:trPr>
        <w:tc>
          <w:tcPr>
            <w:tcW w:w="5163" w:type="dxa"/>
          </w:tcPr>
          <w:p w14:paraId="1D73AF23" w14:textId="77777777" w:rsidR="005317A2" w:rsidRDefault="005317A2" w:rsidP="007405E8">
            <w:pPr>
              <w:pStyle w:val="TableParagraph"/>
              <w:spacing w:line="268" w:lineRule="exact"/>
              <w:ind w:left="107"/>
              <w:rPr>
                <w:b/>
              </w:rPr>
            </w:pPr>
            <w:proofErr w:type="spellStart"/>
            <w:r>
              <w:rPr>
                <w:b/>
              </w:rPr>
              <w:t>Name:Babal</w:t>
            </w:r>
            <w:proofErr w:type="spellEnd"/>
          </w:p>
        </w:tc>
        <w:tc>
          <w:tcPr>
            <w:tcW w:w="5163" w:type="dxa"/>
          </w:tcPr>
          <w:p w14:paraId="7A1285C9" w14:textId="77777777" w:rsidR="005317A2" w:rsidRDefault="005317A2" w:rsidP="007405E8">
            <w:pPr>
              <w:pStyle w:val="TableParagraph"/>
              <w:spacing w:line="268" w:lineRule="exact"/>
              <w:ind w:left="108"/>
              <w:rPr>
                <w:b/>
              </w:rPr>
            </w:pPr>
            <w:proofErr w:type="spellStart"/>
            <w:r>
              <w:rPr>
                <w:b/>
              </w:rPr>
              <w:t>Title:Seed</w:t>
            </w:r>
            <w:proofErr w:type="spellEnd"/>
            <w:r>
              <w:rPr>
                <w:b/>
              </w:rPr>
              <w:t xml:space="preserve"> Management System</w:t>
            </w:r>
          </w:p>
        </w:tc>
      </w:tr>
      <w:tr w:rsidR="005317A2" w14:paraId="5E635EEB" w14:textId="77777777" w:rsidTr="007405E8">
        <w:trPr>
          <w:trHeight w:val="388"/>
        </w:trPr>
        <w:tc>
          <w:tcPr>
            <w:tcW w:w="10326" w:type="dxa"/>
            <w:gridSpan w:val="2"/>
          </w:tcPr>
          <w:p w14:paraId="21769CA0" w14:textId="77777777" w:rsidR="005317A2" w:rsidRDefault="005317A2" w:rsidP="007405E8">
            <w:pPr>
              <w:pStyle w:val="TableParagraph"/>
              <w:spacing w:line="268" w:lineRule="exact"/>
              <w:ind w:left="107"/>
              <w:rPr>
                <w:b/>
              </w:rPr>
            </w:pPr>
            <w:r>
              <w:rPr>
                <w:b/>
              </w:rPr>
              <w:t>Contact details (email/Tel):</w:t>
            </w:r>
          </w:p>
        </w:tc>
      </w:tr>
    </w:tbl>
    <w:p w14:paraId="253D5170" w14:textId="77777777" w:rsidR="005317A2" w:rsidRDefault="005317A2" w:rsidP="005317A2">
      <w:pPr>
        <w:spacing w:line="268" w:lineRule="exact"/>
        <w:ind w:right="17"/>
        <w:sectPr w:rsidR="005317A2">
          <w:type w:val="continuous"/>
          <w:pgSz w:w="11910" w:h="16840"/>
          <w:pgMar w:top="1420" w:right="560" w:bottom="280" w:left="560" w:header="720" w:footer="720" w:gutter="0"/>
          <w:cols w:space="720"/>
        </w:sectPr>
      </w:pPr>
    </w:p>
    <w:p w14:paraId="00D1250C" w14:textId="40E732E6" w:rsidR="00DB00ED" w:rsidRDefault="00503A81" w:rsidP="006D0B09">
      <w:pPr>
        <w:rPr>
          <w:ins w:id="43" w:author="Jatin Kumar" w:date="2021-12-07T11:55:00Z"/>
          <w:lang w:val="en-NZ"/>
        </w:rPr>
      </w:pPr>
      <w:ins w:id="44" w:author="Admin" w:date="2021-12-07T00:22:00Z">
        <w:r>
          <w:rPr>
            <w:lang w:val="en-NZ"/>
          </w:rPr>
          <w:lastRenderedPageBreak/>
          <w:t>S</w:t>
        </w:r>
      </w:ins>
    </w:p>
    <w:p w14:paraId="225DB084" w14:textId="1E77D8B4" w:rsidR="00503A81" w:rsidRDefault="00503A81" w:rsidP="006D0B09">
      <w:pPr>
        <w:rPr>
          <w:ins w:id="45" w:author="Jatin Kumar" w:date="2021-12-07T11:55:00Z"/>
          <w:lang w:val="en-NZ"/>
        </w:rPr>
      </w:pPr>
    </w:p>
    <w:p w14:paraId="76C123AA" w14:textId="0EFA6CAA" w:rsidR="00503A81" w:rsidRDefault="00503A81" w:rsidP="006D0B09">
      <w:pPr>
        <w:rPr>
          <w:ins w:id="46" w:author="Jatin Kumar" w:date="2021-12-07T11:55:00Z"/>
          <w:lang w:val="en-NZ"/>
        </w:rPr>
      </w:pPr>
    </w:p>
    <w:p w14:paraId="38276796" w14:textId="44CB23CF" w:rsidR="00503A81" w:rsidRDefault="00503A81" w:rsidP="006D0B09">
      <w:pPr>
        <w:rPr>
          <w:ins w:id="47" w:author="Jatin Kumar" w:date="2021-12-07T11:55:00Z"/>
          <w:lang w:val="en-NZ"/>
        </w:rPr>
      </w:pPr>
    </w:p>
    <w:p w14:paraId="40299BE2" w14:textId="5468D4B7" w:rsidR="00503A81" w:rsidRDefault="00503A81" w:rsidP="006D0B09">
      <w:pPr>
        <w:rPr>
          <w:ins w:id="48" w:author="Jatin Kumar" w:date="2021-12-07T11:55:00Z"/>
          <w:lang w:val="en-NZ"/>
        </w:rPr>
      </w:pPr>
    </w:p>
    <w:p w14:paraId="54B55149" w14:textId="2CE1F20B" w:rsidR="00503A81" w:rsidRDefault="00503A81" w:rsidP="006D0B09">
      <w:pPr>
        <w:rPr>
          <w:ins w:id="49" w:author="Jatin Kumar" w:date="2021-12-07T11:55:00Z"/>
          <w:lang w:val="en-NZ"/>
        </w:rPr>
      </w:pPr>
    </w:p>
    <w:p w14:paraId="730F51B5" w14:textId="712D32F7" w:rsidR="00503A81" w:rsidRDefault="00503A81" w:rsidP="006D0B09">
      <w:pPr>
        <w:rPr>
          <w:ins w:id="50" w:author="Jatin Kumar" w:date="2021-12-07T11:55:00Z"/>
          <w:lang w:val="en-NZ"/>
        </w:rPr>
      </w:pPr>
    </w:p>
    <w:p w14:paraId="6E091474" w14:textId="77777777" w:rsidR="00503A81" w:rsidRDefault="00503A81" w:rsidP="006D0B09">
      <w:pPr>
        <w:rPr>
          <w:lang w:val="en-NZ"/>
        </w:rPr>
      </w:pPr>
    </w:p>
    <w:p w14:paraId="647456C4" w14:textId="77777777" w:rsidR="00503A81" w:rsidRDefault="00503A81" w:rsidP="0012344C">
      <w:pPr>
        <w:spacing w:line="341" w:lineRule="auto"/>
        <w:ind w:left="520" w:right="900" w:firstLine="720"/>
        <w:jc w:val="both"/>
        <w:rPr>
          <w:ins w:id="51" w:author="Jatin Kumar" w:date="2021-12-07T11:55:00Z"/>
          <w:rFonts w:eastAsia="Arial"/>
          <w:sz w:val="24"/>
          <w:szCs w:val="24"/>
        </w:rPr>
      </w:pPr>
    </w:p>
    <w:p w14:paraId="0FDE4971" w14:textId="77777777" w:rsidR="00503A81" w:rsidRDefault="00503A81" w:rsidP="0012344C">
      <w:pPr>
        <w:spacing w:line="341" w:lineRule="auto"/>
        <w:ind w:left="520" w:right="900" w:firstLine="720"/>
        <w:jc w:val="both"/>
        <w:rPr>
          <w:ins w:id="52" w:author="Jatin Kumar" w:date="2021-12-07T11:55:00Z"/>
          <w:rFonts w:eastAsia="Arial"/>
          <w:sz w:val="24"/>
          <w:szCs w:val="24"/>
        </w:rPr>
      </w:pPr>
    </w:p>
    <w:p w14:paraId="29B64B74" w14:textId="77777777" w:rsidR="00503A81" w:rsidRDefault="00503A81" w:rsidP="0012344C">
      <w:pPr>
        <w:spacing w:line="341" w:lineRule="auto"/>
        <w:ind w:left="520" w:right="900" w:firstLine="720"/>
        <w:jc w:val="both"/>
        <w:rPr>
          <w:ins w:id="53" w:author="Jatin Kumar" w:date="2021-12-07T11:55:00Z"/>
          <w:rFonts w:eastAsia="Arial"/>
          <w:sz w:val="24"/>
          <w:szCs w:val="24"/>
        </w:rPr>
      </w:pPr>
    </w:p>
    <w:p w14:paraId="238C2390" w14:textId="77777777" w:rsidR="00503A81" w:rsidRDefault="00503A81" w:rsidP="0012344C">
      <w:pPr>
        <w:spacing w:line="341" w:lineRule="auto"/>
        <w:ind w:left="520" w:right="900" w:firstLine="720"/>
        <w:jc w:val="both"/>
        <w:rPr>
          <w:ins w:id="54" w:author="Jatin Kumar" w:date="2021-12-07T11:55:00Z"/>
          <w:rFonts w:eastAsia="Arial"/>
          <w:sz w:val="24"/>
          <w:szCs w:val="24"/>
        </w:rPr>
      </w:pPr>
    </w:p>
    <w:p w14:paraId="47E872F5" w14:textId="77777777" w:rsidR="00503A81" w:rsidRDefault="00503A81" w:rsidP="0012344C">
      <w:pPr>
        <w:spacing w:line="341" w:lineRule="auto"/>
        <w:ind w:left="520" w:right="900" w:firstLine="720"/>
        <w:jc w:val="both"/>
        <w:rPr>
          <w:ins w:id="55" w:author="Jatin Kumar" w:date="2021-12-07T11:55:00Z"/>
          <w:rFonts w:eastAsia="Arial"/>
          <w:sz w:val="24"/>
          <w:szCs w:val="24"/>
        </w:rPr>
      </w:pPr>
    </w:p>
    <w:p w14:paraId="24F2B0E6" w14:textId="77777777" w:rsidR="00503A81" w:rsidRDefault="00503A81" w:rsidP="0012344C">
      <w:pPr>
        <w:spacing w:line="341" w:lineRule="auto"/>
        <w:ind w:left="520" w:right="900" w:firstLine="720"/>
        <w:jc w:val="both"/>
        <w:rPr>
          <w:ins w:id="56" w:author="Jatin Kumar" w:date="2021-12-07T11:55:00Z"/>
          <w:rFonts w:eastAsia="Arial"/>
          <w:sz w:val="24"/>
          <w:szCs w:val="24"/>
        </w:rPr>
      </w:pPr>
    </w:p>
    <w:p w14:paraId="6A327E8E" w14:textId="77777777" w:rsidR="00503A81" w:rsidRDefault="00503A81" w:rsidP="0012344C">
      <w:pPr>
        <w:spacing w:line="341" w:lineRule="auto"/>
        <w:ind w:left="520" w:right="900" w:firstLine="720"/>
        <w:jc w:val="both"/>
        <w:rPr>
          <w:ins w:id="57" w:author="Jatin Kumar" w:date="2021-12-07T11:55:00Z"/>
          <w:rFonts w:eastAsia="Arial"/>
          <w:sz w:val="24"/>
          <w:szCs w:val="24"/>
        </w:rPr>
      </w:pPr>
    </w:p>
    <w:p w14:paraId="7286DD5A" w14:textId="73E66EB8" w:rsidR="0012344C" w:rsidRPr="00F23449" w:rsidRDefault="0012344C" w:rsidP="0012344C">
      <w:pPr>
        <w:spacing w:line="341" w:lineRule="auto"/>
        <w:ind w:left="520" w:right="900" w:firstLine="720"/>
        <w:jc w:val="both"/>
        <w:rPr>
          <w:rFonts w:eastAsia="Arial"/>
          <w:sz w:val="24"/>
          <w:szCs w:val="24"/>
        </w:rPr>
      </w:pPr>
      <w:r w:rsidRPr="00F23449">
        <w:rPr>
          <w:rFonts w:eastAsia="Arial"/>
          <w:sz w:val="24"/>
          <w:szCs w:val="24"/>
        </w:rPr>
        <w:t>Screenshots</w:t>
      </w:r>
    </w:p>
    <w:p w14:paraId="3AE6B50A" w14:textId="77777777" w:rsidR="0012344C" w:rsidRPr="007C4A60" w:rsidRDefault="0012344C" w:rsidP="0012344C">
      <w:pPr>
        <w:spacing w:line="341" w:lineRule="auto"/>
        <w:ind w:left="520" w:right="900" w:firstLine="720"/>
        <w:rPr>
          <w:sz w:val="20"/>
          <w:szCs w:val="20"/>
        </w:rPr>
      </w:pPr>
      <w:r>
        <w:rPr>
          <w:rFonts w:eastAsia="Arial"/>
          <w:noProof/>
          <w:sz w:val="18"/>
          <w:szCs w:val="18"/>
          <w:lang w:val="en-US"/>
        </w:rPr>
        <w:drawing>
          <wp:inline distT="0" distB="0" distL="0" distR="0" wp14:anchorId="371CAFAF" wp14:editId="628CA30A">
            <wp:extent cx="4743450" cy="265747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747511" cy="2659750"/>
                    </a:xfrm>
                    <a:prstGeom prst="rect">
                      <a:avLst/>
                    </a:prstGeom>
                    <a:noFill/>
                    <a:ln w="9525">
                      <a:noFill/>
                      <a:miter lim="800000"/>
                      <a:headEnd/>
                      <a:tailEnd/>
                    </a:ln>
                  </pic:spPr>
                </pic:pic>
              </a:graphicData>
            </a:graphic>
          </wp:inline>
        </w:drawing>
      </w:r>
      <w:r w:rsidRPr="007C4A60">
        <w:rPr>
          <w:rFonts w:eastAsia="Arial"/>
          <w:sz w:val="18"/>
          <w:szCs w:val="18"/>
        </w:rPr>
        <w:t>.</w:t>
      </w:r>
    </w:p>
    <w:p w14:paraId="3FBC22DD" w14:textId="77777777" w:rsidR="0012344C" w:rsidRPr="007C4A60" w:rsidRDefault="0012344C" w:rsidP="0012344C">
      <w:pPr>
        <w:spacing w:line="298" w:lineRule="exact"/>
        <w:ind w:left="1440" w:firstLine="60"/>
        <w:jc w:val="both"/>
        <w:rPr>
          <w:sz w:val="24"/>
          <w:szCs w:val="24"/>
        </w:rPr>
      </w:pPr>
      <w:r w:rsidRPr="007C4A60">
        <w:rPr>
          <w:sz w:val="24"/>
          <w:szCs w:val="24"/>
        </w:rPr>
        <w:t>This is login screen for  Seed management system. This can be login by different     roles in the system.</w:t>
      </w:r>
    </w:p>
    <w:p w14:paraId="2F925725" w14:textId="77777777" w:rsidR="0012344C" w:rsidRPr="007C4A60" w:rsidRDefault="0012344C" w:rsidP="0012344C">
      <w:pPr>
        <w:spacing w:line="200" w:lineRule="exact"/>
        <w:rPr>
          <w:sz w:val="20"/>
          <w:szCs w:val="20"/>
        </w:rPr>
      </w:pPr>
    </w:p>
    <w:p w14:paraId="1C25FEA2" w14:textId="77777777" w:rsidR="0012344C" w:rsidRPr="007C4A60" w:rsidRDefault="0012344C" w:rsidP="0012344C">
      <w:pPr>
        <w:spacing w:line="200" w:lineRule="exact"/>
        <w:rPr>
          <w:sz w:val="20"/>
          <w:szCs w:val="20"/>
        </w:rPr>
      </w:pPr>
    </w:p>
    <w:p w14:paraId="78A65EAC" w14:textId="77777777" w:rsidR="0012344C" w:rsidRPr="007C4A60" w:rsidRDefault="0012344C" w:rsidP="0012344C">
      <w:pPr>
        <w:spacing w:line="314" w:lineRule="exact"/>
        <w:rPr>
          <w:sz w:val="20"/>
          <w:szCs w:val="20"/>
        </w:rPr>
      </w:pPr>
    </w:p>
    <w:p w14:paraId="218AD3D0" w14:textId="77777777" w:rsidR="0012344C" w:rsidRPr="007C4A60" w:rsidRDefault="0012344C" w:rsidP="0012344C">
      <w:pPr>
        <w:ind w:right="-339"/>
        <w:jc w:val="center"/>
        <w:rPr>
          <w:rFonts w:eastAsia="Arial"/>
          <w:sz w:val="17"/>
          <w:szCs w:val="17"/>
        </w:rPr>
      </w:pPr>
    </w:p>
    <w:p w14:paraId="65EC989E" w14:textId="77777777" w:rsidR="0012344C" w:rsidRPr="007C4A60" w:rsidRDefault="0012344C" w:rsidP="0012344C">
      <w:pPr>
        <w:ind w:right="-339"/>
        <w:jc w:val="center"/>
        <w:rPr>
          <w:rFonts w:eastAsia="Arial"/>
          <w:sz w:val="17"/>
          <w:szCs w:val="17"/>
        </w:rPr>
      </w:pPr>
    </w:p>
    <w:p w14:paraId="40A7DF3B" w14:textId="77777777" w:rsidR="0012344C" w:rsidRPr="007C4A60" w:rsidRDefault="0012344C" w:rsidP="0012344C">
      <w:pPr>
        <w:ind w:right="-339"/>
        <w:jc w:val="center"/>
        <w:rPr>
          <w:rFonts w:eastAsia="Arial"/>
          <w:sz w:val="17"/>
          <w:szCs w:val="17"/>
        </w:rPr>
      </w:pPr>
    </w:p>
    <w:p w14:paraId="032BC19D" w14:textId="77777777" w:rsidR="0012344C" w:rsidRPr="007C4A60" w:rsidRDefault="0012344C" w:rsidP="0012344C">
      <w:pPr>
        <w:ind w:right="-339"/>
        <w:jc w:val="center"/>
        <w:rPr>
          <w:rFonts w:eastAsia="Arial"/>
          <w:sz w:val="17"/>
          <w:szCs w:val="17"/>
        </w:rPr>
      </w:pPr>
    </w:p>
    <w:p w14:paraId="40AF5C15" w14:textId="77777777" w:rsidR="0012344C" w:rsidRPr="007C4A60" w:rsidRDefault="0012344C" w:rsidP="0012344C">
      <w:pPr>
        <w:ind w:right="-339"/>
        <w:jc w:val="center"/>
        <w:rPr>
          <w:rFonts w:eastAsia="Arial"/>
          <w:sz w:val="17"/>
          <w:szCs w:val="17"/>
        </w:rPr>
      </w:pPr>
    </w:p>
    <w:p w14:paraId="226C6661" w14:textId="77777777" w:rsidR="0012344C" w:rsidRPr="007C4A60" w:rsidRDefault="0012344C" w:rsidP="0012344C">
      <w:pPr>
        <w:ind w:right="-339"/>
        <w:jc w:val="center"/>
        <w:rPr>
          <w:rFonts w:eastAsia="Arial"/>
          <w:sz w:val="17"/>
          <w:szCs w:val="17"/>
        </w:rPr>
      </w:pPr>
    </w:p>
    <w:p w14:paraId="33A04C10" w14:textId="77777777" w:rsidR="0012344C" w:rsidRPr="007C4A60" w:rsidRDefault="0012344C" w:rsidP="0012344C">
      <w:pPr>
        <w:ind w:right="-339"/>
        <w:jc w:val="center"/>
        <w:rPr>
          <w:rFonts w:eastAsia="Arial"/>
          <w:sz w:val="17"/>
          <w:szCs w:val="17"/>
        </w:rPr>
      </w:pPr>
    </w:p>
    <w:p w14:paraId="2792DDD4" w14:textId="77777777" w:rsidR="0012344C" w:rsidRPr="007C4A60" w:rsidRDefault="0012344C" w:rsidP="0012344C">
      <w:pPr>
        <w:ind w:right="-339"/>
        <w:jc w:val="center"/>
        <w:rPr>
          <w:rFonts w:eastAsia="Arial"/>
          <w:sz w:val="17"/>
          <w:szCs w:val="17"/>
        </w:rPr>
      </w:pPr>
    </w:p>
    <w:p w14:paraId="4854C397" w14:textId="77777777" w:rsidR="0012344C" w:rsidRPr="007C4A60" w:rsidRDefault="0012344C" w:rsidP="0012344C">
      <w:pPr>
        <w:ind w:right="-339"/>
        <w:jc w:val="center"/>
        <w:rPr>
          <w:rFonts w:eastAsia="Arial"/>
          <w:sz w:val="17"/>
          <w:szCs w:val="17"/>
        </w:rPr>
      </w:pPr>
    </w:p>
    <w:p w14:paraId="76E04CD2" w14:textId="77777777" w:rsidR="0012344C" w:rsidRPr="007C4A60" w:rsidRDefault="0012344C" w:rsidP="0012344C">
      <w:pPr>
        <w:ind w:right="-339"/>
        <w:jc w:val="center"/>
        <w:rPr>
          <w:rFonts w:eastAsia="Arial"/>
          <w:sz w:val="17"/>
          <w:szCs w:val="17"/>
        </w:rPr>
      </w:pPr>
    </w:p>
    <w:p w14:paraId="15F013BF" w14:textId="77777777" w:rsidR="0012344C" w:rsidRPr="007C4A60" w:rsidRDefault="0012344C" w:rsidP="0012344C">
      <w:pPr>
        <w:ind w:right="-339"/>
        <w:jc w:val="center"/>
        <w:rPr>
          <w:rFonts w:eastAsia="Arial"/>
          <w:sz w:val="17"/>
          <w:szCs w:val="17"/>
        </w:rPr>
      </w:pPr>
    </w:p>
    <w:p w14:paraId="363238D0" w14:textId="77777777" w:rsidR="0012344C" w:rsidRPr="007C4A60" w:rsidRDefault="0012344C" w:rsidP="0012344C">
      <w:pPr>
        <w:ind w:right="-339"/>
        <w:jc w:val="center"/>
        <w:rPr>
          <w:rFonts w:eastAsia="Arial"/>
          <w:sz w:val="17"/>
          <w:szCs w:val="17"/>
        </w:rPr>
      </w:pPr>
    </w:p>
    <w:p w14:paraId="3FBA66C5" w14:textId="77777777" w:rsidR="0012344C" w:rsidRPr="007C4A60" w:rsidRDefault="0012344C" w:rsidP="0012344C">
      <w:pPr>
        <w:ind w:right="-339"/>
        <w:jc w:val="center"/>
        <w:rPr>
          <w:rFonts w:eastAsia="Arial"/>
          <w:sz w:val="17"/>
          <w:szCs w:val="17"/>
        </w:rPr>
      </w:pPr>
    </w:p>
    <w:p w14:paraId="6D0559EC" w14:textId="77777777" w:rsidR="0012344C" w:rsidRPr="007C4A60" w:rsidRDefault="0012344C" w:rsidP="0012344C">
      <w:pPr>
        <w:ind w:right="-339"/>
        <w:jc w:val="center"/>
        <w:rPr>
          <w:rFonts w:eastAsia="Arial"/>
          <w:sz w:val="17"/>
          <w:szCs w:val="17"/>
        </w:rPr>
      </w:pPr>
    </w:p>
    <w:p w14:paraId="0157A215" w14:textId="77777777" w:rsidR="0012344C" w:rsidRPr="007C4A60" w:rsidRDefault="0012344C" w:rsidP="0012344C">
      <w:pPr>
        <w:ind w:right="-339"/>
        <w:jc w:val="center"/>
        <w:rPr>
          <w:rFonts w:eastAsia="Arial"/>
          <w:sz w:val="17"/>
          <w:szCs w:val="17"/>
        </w:rPr>
      </w:pPr>
    </w:p>
    <w:p w14:paraId="19F1B01C" w14:textId="77777777" w:rsidR="0012344C" w:rsidRPr="007C4A60" w:rsidRDefault="0012344C" w:rsidP="0012344C">
      <w:pPr>
        <w:ind w:right="-339"/>
        <w:jc w:val="center"/>
        <w:rPr>
          <w:rFonts w:eastAsia="Arial"/>
          <w:sz w:val="17"/>
          <w:szCs w:val="17"/>
        </w:rPr>
      </w:pPr>
    </w:p>
    <w:p w14:paraId="67FDE9A7" w14:textId="77777777" w:rsidR="0012344C" w:rsidRPr="007C4A60" w:rsidRDefault="0012344C" w:rsidP="0012344C">
      <w:pPr>
        <w:ind w:right="-339"/>
        <w:jc w:val="center"/>
        <w:rPr>
          <w:rFonts w:eastAsia="Arial"/>
          <w:sz w:val="17"/>
          <w:szCs w:val="17"/>
        </w:rPr>
      </w:pPr>
    </w:p>
    <w:p w14:paraId="12F99BF3" w14:textId="77777777" w:rsidR="0012344C" w:rsidRPr="007C4A60" w:rsidRDefault="0012344C" w:rsidP="0012344C">
      <w:pPr>
        <w:ind w:right="-339"/>
        <w:jc w:val="center"/>
        <w:rPr>
          <w:rFonts w:eastAsia="Arial"/>
          <w:sz w:val="17"/>
          <w:szCs w:val="17"/>
        </w:rPr>
      </w:pPr>
    </w:p>
    <w:p w14:paraId="0CE08735" w14:textId="77777777" w:rsidR="0012344C" w:rsidRPr="007C4A60" w:rsidRDefault="0012344C" w:rsidP="0012344C">
      <w:pPr>
        <w:ind w:right="-339"/>
        <w:jc w:val="center"/>
        <w:rPr>
          <w:rFonts w:eastAsia="Arial"/>
          <w:sz w:val="17"/>
          <w:szCs w:val="17"/>
        </w:rPr>
      </w:pPr>
    </w:p>
    <w:p w14:paraId="1CAFAC23" w14:textId="77777777" w:rsidR="0012344C" w:rsidRPr="007C4A60" w:rsidRDefault="0012344C" w:rsidP="0012344C">
      <w:pPr>
        <w:ind w:right="-339"/>
        <w:jc w:val="center"/>
        <w:rPr>
          <w:rFonts w:eastAsia="Arial"/>
          <w:sz w:val="17"/>
          <w:szCs w:val="17"/>
        </w:rPr>
      </w:pPr>
    </w:p>
    <w:p w14:paraId="1A6B70D1" w14:textId="77777777" w:rsidR="0012344C" w:rsidRPr="007C4A60" w:rsidRDefault="0012344C" w:rsidP="0012344C">
      <w:pPr>
        <w:ind w:right="-339"/>
        <w:jc w:val="center"/>
        <w:rPr>
          <w:rFonts w:eastAsia="Arial"/>
          <w:sz w:val="17"/>
          <w:szCs w:val="17"/>
        </w:rPr>
      </w:pPr>
    </w:p>
    <w:p w14:paraId="26D3BAF3" w14:textId="77777777" w:rsidR="0012344C" w:rsidRPr="007C4A60" w:rsidRDefault="0012344C" w:rsidP="0012344C">
      <w:pPr>
        <w:ind w:right="-339"/>
        <w:jc w:val="center"/>
        <w:rPr>
          <w:rFonts w:eastAsia="Arial"/>
          <w:sz w:val="17"/>
          <w:szCs w:val="17"/>
        </w:rPr>
      </w:pPr>
    </w:p>
    <w:p w14:paraId="23B7B886" w14:textId="77777777" w:rsidR="0012344C" w:rsidRDefault="0012344C" w:rsidP="0012344C">
      <w:pPr>
        <w:ind w:right="-339"/>
        <w:rPr>
          <w:rFonts w:eastAsia="Arial"/>
          <w:sz w:val="17"/>
          <w:szCs w:val="17"/>
        </w:rPr>
      </w:pPr>
    </w:p>
    <w:p w14:paraId="5A2EA1A7" w14:textId="77777777" w:rsidR="0012344C" w:rsidRPr="007C4A60" w:rsidRDefault="0012344C" w:rsidP="0012344C">
      <w:pPr>
        <w:ind w:right="-339"/>
        <w:rPr>
          <w:rFonts w:eastAsia="Arial"/>
          <w:sz w:val="17"/>
          <w:szCs w:val="17"/>
        </w:rPr>
      </w:pPr>
      <w:r w:rsidRPr="007C4A60">
        <w:rPr>
          <w:rFonts w:eastAsia="Arial"/>
          <w:sz w:val="17"/>
          <w:szCs w:val="17"/>
        </w:rPr>
        <w:t xml:space="preserve">2. </w:t>
      </w:r>
      <w:r w:rsidRPr="007C4A60">
        <w:rPr>
          <w:rFonts w:eastAsia="Arial"/>
          <w:sz w:val="24"/>
          <w:szCs w:val="24"/>
        </w:rPr>
        <w:t>This screen is the landing page while login into the system</w:t>
      </w:r>
      <w:r w:rsidRPr="007C4A60">
        <w:rPr>
          <w:rFonts w:eastAsia="Arial"/>
          <w:sz w:val="17"/>
          <w:szCs w:val="17"/>
        </w:rPr>
        <w:t>.</w:t>
      </w:r>
    </w:p>
    <w:p w14:paraId="49FC6D9E" w14:textId="77777777" w:rsidR="0012344C" w:rsidRDefault="0012344C" w:rsidP="0012344C">
      <w:pPr>
        <w:ind w:right="-339"/>
        <w:jc w:val="center"/>
        <w:rPr>
          <w:rFonts w:eastAsia="Arial"/>
          <w:sz w:val="17"/>
          <w:szCs w:val="17"/>
        </w:rPr>
      </w:pPr>
      <w:r>
        <w:rPr>
          <w:rFonts w:eastAsia="Arial"/>
          <w:noProof/>
          <w:sz w:val="17"/>
          <w:szCs w:val="17"/>
          <w:lang w:val="en-US"/>
        </w:rPr>
        <w:drawing>
          <wp:inline distT="0" distB="0" distL="0" distR="0" wp14:anchorId="4857A800" wp14:editId="65D4DB05">
            <wp:extent cx="5727700" cy="2870344"/>
            <wp:effectExtent l="1905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14:paraId="74061A17" w14:textId="77777777" w:rsidR="0012344C" w:rsidRPr="007C4A60" w:rsidRDefault="0012344C" w:rsidP="0012344C">
      <w:pPr>
        <w:ind w:right="-339"/>
        <w:jc w:val="center"/>
        <w:rPr>
          <w:rFonts w:eastAsia="Arial"/>
          <w:sz w:val="17"/>
          <w:szCs w:val="17"/>
        </w:rPr>
      </w:pPr>
    </w:p>
    <w:p w14:paraId="2923E070" w14:textId="77777777" w:rsidR="0012344C" w:rsidRPr="007C4A60" w:rsidRDefault="0012344C" w:rsidP="0012344C">
      <w:pPr>
        <w:ind w:right="-339"/>
        <w:rPr>
          <w:rFonts w:eastAsia="Arial"/>
          <w:sz w:val="17"/>
          <w:szCs w:val="17"/>
        </w:rPr>
      </w:pPr>
    </w:p>
    <w:p w14:paraId="6065FABB" w14:textId="77777777" w:rsidR="0012344C" w:rsidRPr="007C4A60" w:rsidRDefault="0012344C" w:rsidP="0012344C">
      <w:pPr>
        <w:ind w:right="-339"/>
        <w:rPr>
          <w:rFonts w:eastAsia="Arial"/>
          <w:sz w:val="17"/>
          <w:szCs w:val="17"/>
        </w:rPr>
      </w:pPr>
    </w:p>
    <w:p w14:paraId="4350D42A" w14:textId="77777777" w:rsidR="00732D6F" w:rsidRDefault="00732D6F">
      <w:pPr>
        <w:rPr>
          <w:rFonts w:eastAsia="Arial"/>
          <w:sz w:val="24"/>
          <w:szCs w:val="24"/>
        </w:rPr>
      </w:pPr>
      <w:r>
        <w:rPr>
          <w:rFonts w:eastAsia="Arial"/>
          <w:sz w:val="24"/>
          <w:szCs w:val="24"/>
        </w:rPr>
        <w:br w:type="page"/>
      </w:r>
    </w:p>
    <w:p w14:paraId="0EE82F3F" w14:textId="77777777"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lastRenderedPageBreak/>
        <w:t>This screenshot is to maintain details of crops.</w:t>
      </w:r>
    </w:p>
    <w:p w14:paraId="7C692B25" w14:textId="77777777" w:rsidR="0012344C" w:rsidRPr="002F2E1B" w:rsidRDefault="0012344C" w:rsidP="0012344C">
      <w:pPr>
        <w:ind w:left="720" w:right="-339"/>
        <w:rPr>
          <w:rFonts w:eastAsia="Arial"/>
          <w:sz w:val="17"/>
          <w:szCs w:val="17"/>
        </w:rPr>
      </w:pPr>
      <w:r>
        <w:rPr>
          <w:rFonts w:eastAsia="Arial"/>
          <w:noProof/>
          <w:sz w:val="17"/>
          <w:szCs w:val="17"/>
          <w:lang w:val="en-US"/>
        </w:rPr>
        <w:drawing>
          <wp:inline distT="0" distB="0" distL="0" distR="0" wp14:anchorId="31E3328C" wp14:editId="7416F5A1">
            <wp:extent cx="5727700" cy="2863850"/>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14:paraId="69A93189" w14:textId="77777777" w:rsidR="0012344C" w:rsidRPr="007C4A60" w:rsidRDefault="0012344C" w:rsidP="0012344C">
      <w:pPr>
        <w:ind w:right="-339"/>
        <w:jc w:val="center"/>
        <w:rPr>
          <w:rFonts w:eastAsia="Arial"/>
          <w:sz w:val="17"/>
          <w:szCs w:val="17"/>
        </w:rPr>
      </w:pPr>
    </w:p>
    <w:p w14:paraId="1ADE41CB" w14:textId="77777777" w:rsidR="0012344C" w:rsidRPr="007C4A60" w:rsidRDefault="0012344C" w:rsidP="0012344C">
      <w:pPr>
        <w:ind w:right="-339"/>
        <w:jc w:val="center"/>
        <w:rPr>
          <w:rFonts w:eastAsia="Arial"/>
          <w:sz w:val="17"/>
          <w:szCs w:val="17"/>
        </w:rPr>
      </w:pPr>
    </w:p>
    <w:p w14:paraId="5B8EC73C" w14:textId="77777777" w:rsidR="0012344C" w:rsidRPr="007C4A60" w:rsidRDefault="0012344C" w:rsidP="0012344C">
      <w:pPr>
        <w:pStyle w:val="ListParagraph"/>
        <w:ind w:right="-339"/>
        <w:rPr>
          <w:rFonts w:eastAsia="Arial"/>
          <w:sz w:val="17"/>
          <w:szCs w:val="17"/>
        </w:rPr>
      </w:pPr>
    </w:p>
    <w:p w14:paraId="0F7E355F" w14:textId="77777777" w:rsidR="0012344C" w:rsidRDefault="0012344C" w:rsidP="0012344C">
      <w:pPr>
        <w:ind w:right="-339"/>
        <w:jc w:val="center"/>
        <w:rPr>
          <w:rFonts w:eastAsia="Arial"/>
          <w:sz w:val="17"/>
          <w:szCs w:val="17"/>
        </w:rPr>
      </w:pPr>
    </w:p>
    <w:p w14:paraId="77D2388D" w14:textId="77777777" w:rsidR="0012344C" w:rsidRDefault="0012344C" w:rsidP="0012344C">
      <w:pPr>
        <w:ind w:right="-339"/>
        <w:jc w:val="center"/>
        <w:rPr>
          <w:rFonts w:eastAsia="Arial"/>
          <w:sz w:val="17"/>
          <w:szCs w:val="17"/>
        </w:rPr>
      </w:pPr>
    </w:p>
    <w:p w14:paraId="56D07E85" w14:textId="77777777" w:rsidR="0012344C" w:rsidRDefault="0012344C" w:rsidP="0012344C">
      <w:pPr>
        <w:ind w:right="-339"/>
        <w:jc w:val="center"/>
        <w:rPr>
          <w:rFonts w:eastAsia="Arial"/>
          <w:sz w:val="17"/>
          <w:szCs w:val="17"/>
        </w:rPr>
      </w:pPr>
    </w:p>
    <w:p w14:paraId="1792938E" w14:textId="77777777" w:rsidR="0012344C" w:rsidRDefault="0012344C" w:rsidP="0012344C">
      <w:pPr>
        <w:ind w:right="-339"/>
        <w:jc w:val="center"/>
        <w:rPr>
          <w:rFonts w:eastAsia="Arial"/>
          <w:sz w:val="17"/>
          <w:szCs w:val="17"/>
        </w:rPr>
      </w:pPr>
    </w:p>
    <w:p w14:paraId="6D335CE4" w14:textId="77777777" w:rsidR="0012344C" w:rsidRDefault="0012344C" w:rsidP="0012344C">
      <w:pPr>
        <w:ind w:right="-339"/>
        <w:jc w:val="center"/>
        <w:rPr>
          <w:rFonts w:eastAsia="Arial"/>
          <w:sz w:val="17"/>
          <w:szCs w:val="17"/>
        </w:rPr>
      </w:pPr>
    </w:p>
    <w:p w14:paraId="667F7A68" w14:textId="77777777" w:rsidR="0012344C" w:rsidRDefault="0012344C" w:rsidP="0012344C">
      <w:pPr>
        <w:ind w:right="-339"/>
        <w:jc w:val="center"/>
        <w:rPr>
          <w:rFonts w:eastAsia="Arial"/>
          <w:sz w:val="17"/>
          <w:szCs w:val="17"/>
        </w:rPr>
      </w:pPr>
    </w:p>
    <w:p w14:paraId="4387D10E" w14:textId="77777777" w:rsidR="0012344C" w:rsidRDefault="0012344C" w:rsidP="0012344C">
      <w:pPr>
        <w:ind w:right="-339"/>
        <w:jc w:val="center"/>
        <w:rPr>
          <w:rFonts w:eastAsia="Arial"/>
          <w:sz w:val="17"/>
          <w:szCs w:val="17"/>
        </w:rPr>
      </w:pPr>
    </w:p>
    <w:p w14:paraId="4C6BE7CB" w14:textId="77777777" w:rsidR="0012344C" w:rsidRDefault="0012344C" w:rsidP="0012344C">
      <w:pPr>
        <w:ind w:right="-339"/>
        <w:jc w:val="center"/>
        <w:rPr>
          <w:rFonts w:eastAsia="Arial"/>
          <w:sz w:val="17"/>
          <w:szCs w:val="17"/>
        </w:rPr>
      </w:pPr>
    </w:p>
    <w:p w14:paraId="62A82B30" w14:textId="77777777" w:rsidR="0012344C" w:rsidRDefault="0012344C" w:rsidP="0012344C">
      <w:pPr>
        <w:ind w:right="-339"/>
        <w:jc w:val="center"/>
        <w:rPr>
          <w:rFonts w:eastAsia="Arial"/>
          <w:sz w:val="17"/>
          <w:szCs w:val="17"/>
        </w:rPr>
      </w:pPr>
    </w:p>
    <w:p w14:paraId="688DC579" w14:textId="77777777" w:rsidR="0012344C" w:rsidRDefault="0012344C" w:rsidP="0012344C">
      <w:pPr>
        <w:ind w:right="-339"/>
        <w:jc w:val="center"/>
        <w:rPr>
          <w:rFonts w:eastAsia="Arial"/>
          <w:sz w:val="17"/>
          <w:szCs w:val="17"/>
        </w:rPr>
      </w:pPr>
    </w:p>
    <w:p w14:paraId="21DDA886" w14:textId="77777777" w:rsidR="0012344C" w:rsidRDefault="0012344C" w:rsidP="0012344C">
      <w:pPr>
        <w:ind w:right="-339"/>
        <w:jc w:val="center"/>
        <w:rPr>
          <w:rFonts w:eastAsia="Arial"/>
          <w:sz w:val="17"/>
          <w:szCs w:val="17"/>
        </w:rPr>
      </w:pPr>
    </w:p>
    <w:p w14:paraId="4F96CFEE" w14:textId="77777777" w:rsidR="0012344C" w:rsidRDefault="0012344C" w:rsidP="0012344C">
      <w:pPr>
        <w:ind w:right="-339"/>
        <w:jc w:val="center"/>
        <w:rPr>
          <w:rFonts w:eastAsia="Arial"/>
          <w:sz w:val="17"/>
          <w:szCs w:val="17"/>
        </w:rPr>
      </w:pPr>
    </w:p>
    <w:p w14:paraId="67B3C097" w14:textId="77777777" w:rsidR="0012344C" w:rsidRDefault="0012344C" w:rsidP="0012344C">
      <w:pPr>
        <w:ind w:right="-339"/>
        <w:jc w:val="center"/>
        <w:rPr>
          <w:rFonts w:eastAsia="Arial"/>
          <w:sz w:val="17"/>
          <w:szCs w:val="17"/>
        </w:rPr>
      </w:pPr>
    </w:p>
    <w:p w14:paraId="75F0469B" w14:textId="77777777" w:rsidR="0012344C" w:rsidRDefault="0012344C" w:rsidP="0012344C">
      <w:pPr>
        <w:ind w:right="-339"/>
        <w:jc w:val="center"/>
        <w:rPr>
          <w:rFonts w:eastAsia="Arial"/>
          <w:sz w:val="17"/>
          <w:szCs w:val="17"/>
        </w:rPr>
      </w:pPr>
    </w:p>
    <w:p w14:paraId="1DD19BC7" w14:textId="77777777" w:rsidR="0012344C" w:rsidRDefault="0012344C" w:rsidP="0012344C">
      <w:pPr>
        <w:ind w:right="-339"/>
        <w:jc w:val="center"/>
        <w:rPr>
          <w:rFonts w:eastAsia="Arial"/>
          <w:sz w:val="17"/>
          <w:szCs w:val="17"/>
        </w:rPr>
      </w:pPr>
    </w:p>
    <w:p w14:paraId="0D51D153" w14:textId="77777777" w:rsidR="0012344C" w:rsidRDefault="0012344C" w:rsidP="0012344C">
      <w:pPr>
        <w:ind w:right="-339"/>
        <w:jc w:val="center"/>
        <w:rPr>
          <w:rFonts w:eastAsia="Arial"/>
          <w:sz w:val="17"/>
          <w:szCs w:val="17"/>
        </w:rPr>
      </w:pPr>
    </w:p>
    <w:p w14:paraId="16D82131" w14:textId="77777777" w:rsidR="0012344C" w:rsidRDefault="0012344C" w:rsidP="0012344C">
      <w:pPr>
        <w:ind w:right="-339"/>
        <w:jc w:val="center"/>
        <w:rPr>
          <w:rFonts w:eastAsia="Arial"/>
          <w:sz w:val="17"/>
          <w:szCs w:val="17"/>
        </w:rPr>
      </w:pPr>
    </w:p>
    <w:p w14:paraId="7C7E0593" w14:textId="77777777" w:rsidR="0012344C" w:rsidRDefault="0012344C" w:rsidP="0012344C">
      <w:pPr>
        <w:ind w:right="-339"/>
        <w:jc w:val="center"/>
        <w:rPr>
          <w:rFonts w:eastAsia="Arial"/>
          <w:sz w:val="17"/>
          <w:szCs w:val="17"/>
        </w:rPr>
      </w:pPr>
    </w:p>
    <w:p w14:paraId="09A8E220" w14:textId="77777777" w:rsidR="0012344C" w:rsidRDefault="0012344C" w:rsidP="0012344C">
      <w:pPr>
        <w:ind w:right="-339"/>
        <w:jc w:val="center"/>
        <w:rPr>
          <w:rFonts w:eastAsia="Arial"/>
          <w:sz w:val="17"/>
          <w:szCs w:val="17"/>
        </w:rPr>
      </w:pPr>
    </w:p>
    <w:p w14:paraId="2EF793B5" w14:textId="77777777" w:rsidR="0012344C" w:rsidRDefault="0012344C" w:rsidP="0012344C">
      <w:pPr>
        <w:ind w:right="-339"/>
        <w:jc w:val="center"/>
        <w:rPr>
          <w:rFonts w:eastAsia="Arial"/>
          <w:sz w:val="17"/>
          <w:szCs w:val="17"/>
        </w:rPr>
      </w:pPr>
    </w:p>
    <w:p w14:paraId="6AEA556D" w14:textId="77777777"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 Screen</w:t>
      </w:r>
    </w:p>
    <w:p w14:paraId="3ADC2C29" w14:textId="77777777" w:rsidR="0012344C" w:rsidRPr="007C4A60" w:rsidRDefault="0012344C" w:rsidP="0012344C">
      <w:pPr>
        <w:ind w:right="-339"/>
        <w:jc w:val="center"/>
        <w:rPr>
          <w:rFonts w:eastAsia="Arial"/>
          <w:sz w:val="17"/>
          <w:szCs w:val="17"/>
        </w:rPr>
      </w:pPr>
    </w:p>
    <w:p w14:paraId="2B96FA96" w14:textId="77777777" w:rsidR="0012344C" w:rsidRPr="007C4A60" w:rsidRDefault="0012344C" w:rsidP="0012344C">
      <w:pPr>
        <w:ind w:right="-339"/>
        <w:jc w:val="center"/>
        <w:rPr>
          <w:rFonts w:eastAsia="Arial"/>
          <w:sz w:val="17"/>
          <w:szCs w:val="17"/>
        </w:rPr>
      </w:pPr>
    </w:p>
    <w:p w14:paraId="5A18103A" w14:textId="77777777" w:rsidR="0012344C" w:rsidRPr="007C4A60" w:rsidRDefault="0012344C" w:rsidP="0012344C">
      <w:pPr>
        <w:ind w:right="-339"/>
        <w:jc w:val="center"/>
        <w:rPr>
          <w:rFonts w:eastAsia="Arial"/>
          <w:sz w:val="17"/>
          <w:szCs w:val="17"/>
        </w:rPr>
      </w:pPr>
      <w:r>
        <w:rPr>
          <w:rFonts w:eastAsia="Arial"/>
          <w:noProof/>
          <w:sz w:val="17"/>
          <w:szCs w:val="17"/>
          <w:lang w:val="en-US"/>
        </w:rPr>
        <w:lastRenderedPageBreak/>
        <w:drawing>
          <wp:inline distT="0" distB="0" distL="0" distR="0" wp14:anchorId="2FDA1A59" wp14:editId="5D31A1B8">
            <wp:extent cx="5727700" cy="1850345"/>
            <wp:effectExtent l="19050" t="0" r="635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14:paraId="683362B3" w14:textId="77777777" w:rsidR="0012344C" w:rsidRDefault="0012344C" w:rsidP="0012344C">
      <w:pPr>
        <w:ind w:right="-339"/>
        <w:jc w:val="center"/>
        <w:rPr>
          <w:rFonts w:eastAsia="Arial"/>
          <w:noProof/>
          <w:sz w:val="17"/>
          <w:szCs w:val="17"/>
        </w:rPr>
      </w:pPr>
    </w:p>
    <w:p w14:paraId="165E60DF" w14:textId="77777777" w:rsidR="0012344C" w:rsidRDefault="0012344C" w:rsidP="0012344C">
      <w:pPr>
        <w:ind w:right="-339"/>
        <w:jc w:val="center"/>
        <w:rPr>
          <w:rFonts w:eastAsia="Arial"/>
          <w:noProof/>
          <w:sz w:val="17"/>
          <w:szCs w:val="17"/>
        </w:rPr>
      </w:pPr>
    </w:p>
    <w:p w14:paraId="3DB6F772" w14:textId="77777777" w:rsidR="0012344C" w:rsidRDefault="0012344C" w:rsidP="0012344C">
      <w:pPr>
        <w:ind w:right="-339"/>
        <w:jc w:val="center"/>
        <w:rPr>
          <w:rFonts w:eastAsia="Arial"/>
          <w:noProof/>
          <w:sz w:val="17"/>
          <w:szCs w:val="17"/>
        </w:rPr>
      </w:pPr>
    </w:p>
    <w:p w14:paraId="2F3F9F3D" w14:textId="77777777" w:rsidR="0012344C" w:rsidRDefault="0012344C" w:rsidP="0012344C">
      <w:pPr>
        <w:ind w:right="-339"/>
        <w:jc w:val="center"/>
        <w:rPr>
          <w:rFonts w:eastAsia="Arial"/>
          <w:noProof/>
          <w:sz w:val="17"/>
          <w:szCs w:val="17"/>
        </w:rPr>
      </w:pPr>
    </w:p>
    <w:p w14:paraId="36CCC44C" w14:textId="77777777" w:rsidR="0012344C" w:rsidRDefault="0012344C" w:rsidP="0012344C">
      <w:pPr>
        <w:ind w:right="-339"/>
        <w:jc w:val="center"/>
        <w:rPr>
          <w:rFonts w:eastAsia="Arial"/>
          <w:noProof/>
          <w:sz w:val="17"/>
          <w:szCs w:val="17"/>
        </w:rPr>
      </w:pPr>
    </w:p>
    <w:p w14:paraId="689368FB" w14:textId="77777777" w:rsidR="0012344C" w:rsidRDefault="0012344C" w:rsidP="0012344C">
      <w:pPr>
        <w:ind w:right="-339"/>
        <w:jc w:val="center"/>
        <w:rPr>
          <w:rFonts w:eastAsia="Arial"/>
          <w:noProof/>
          <w:sz w:val="17"/>
          <w:szCs w:val="17"/>
        </w:rPr>
      </w:pPr>
    </w:p>
    <w:p w14:paraId="7A2F490F" w14:textId="77777777" w:rsidR="0012344C" w:rsidRDefault="0012344C" w:rsidP="0012344C">
      <w:pPr>
        <w:ind w:right="-339"/>
        <w:jc w:val="center"/>
        <w:rPr>
          <w:rFonts w:eastAsia="Arial"/>
          <w:noProof/>
          <w:sz w:val="17"/>
          <w:szCs w:val="17"/>
        </w:rPr>
      </w:pPr>
    </w:p>
    <w:p w14:paraId="0312C987" w14:textId="77777777" w:rsidR="0012344C" w:rsidRDefault="0012344C" w:rsidP="0012344C">
      <w:pPr>
        <w:ind w:right="-339"/>
        <w:jc w:val="center"/>
        <w:rPr>
          <w:rFonts w:eastAsia="Arial"/>
          <w:noProof/>
          <w:sz w:val="17"/>
          <w:szCs w:val="17"/>
        </w:rPr>
      </w:pPr>
    </w:p>
    <w:p w14:paraId="02C9E3F0" w14:textId="77777777" w:rsidR="0012344C" w:rsidRDefault="0012344C" w:rsidP="0012344C">
      <w:pPr>
        <w:ind w:right="-339"/>
        <w:jc w:val="center"/>
        <w:rPr>
          <w:rFonts w:eastAsia="Arial"/>
          <w:noProof/>
          <w:sz w:val="17"/>
          <w:szCs w:val="17"/>
        </w:rPr>
      </w:pPr>
    </w:p>
    <w:p w14:paraId="163A21E5" w14:textId="77777777" w:rsidR="0012344C" w:rsidRDefault="0012344C" w:rsidP="0012344C">
      <w:pPr>
        <w:ind w:right="-339"/>
        <w:jc w:val="center"/>
        <w:rPr>
          <w:rFonts w:eastAsia="Arial"/>
          <w:noProof/>
          <w:sz w:val="17"/>
          <w:szCs w:val="17"/>
        </w:rPr>
      </w:pPr>
    </w:p>
    <w:p w14:paraId="4F32FF0A" w14:textId="77777777" w:rsidR="0012344C" w:rsidRDefault="0012344C" w:rsidP="0012344C">
      <w:pPr>
        <w:ind w:right="-339"/>
        <w:jc w:val="center"/>
        <w:rPr>
          <w:rFonts w:eastAsia="Arial"/>
          <w:noProof/>
          <w:sz w:val="17"/>
          <w:szCs w:val="17"/>
        </w:rPr>
      </w:pPr>
    </w:p>
    <w:p w14:paraId="726F0554" w14:textId="77777777"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14:paraId="282C6852" w14:textId="77777777" w:rsidR="0012344C" w:rsidRDefault="0012344C" w:rsidP="0012344C">
      <w:pPr>
        <w:ind w:right="-339"/>
        <w:jc w:val="center"/>
        <w:rPr>
          <w:rFonts w:eastAsia="Arial"/>
          <w:noProof/>
          <w:sz w:val="17"/>
          <w:szCs w:val="17"/>
        </w:rPr>
      </w:pPr>
    </w:p>
    <w:p w14:paraId="4AAACE8E" w14:textId="77777777" w:rsidR="0012344C" w:rsidRDefault="0012344C" w:rsidP="0012344C">
      <w:pPr>
        <w:ind w:right="-339"/>
        <w:jc w:val="center"/>
        <w:rPr>
          <w:rFonts w:eastAsia="Arial"/>
          <w:noProof/>
          <w:sz w:val="17"/>
          <w:szCs w:val="17"/>
        </w:rPr>
      </w:pPr>
    </w:p>
    <w:p w14:paraId="15C30357" w14:textId="77777777" w:rsidR="0012344C" w:rsidRPr="007C4A60" w:rsidRDefault="0012344C" w:rsidP="0012344C">
      <w:pPr>
        <w:ind w:right="-339"/>
        <w:jc w:val="center"/>
        <w:rPr>
          <w:rFonts w:eastAsia="Arial"/>
          <w:sz w:val="17"/>
          <w:szCs w:val="17"/>
        </w:rPr>
      </w:pPr>
      <w:r>
        <w:rPr>
          <w:rFonts w:eastAsia="Arial"/>
          <w:noProof/>
          <w:sz w:val="17"/>
          <w:szCs w:val="17"/>
          <w:lang w:val="en-US"/>
        </w:rPr>
        <w:drawing>
          <wp:inline distT="0" distB="0" distL="0" distR="0" wp14:anchorId="5416046E" wp14:editId="6BB4E213">
            <wp:extent cx="5727700" cy="2433279"/>
            <wp:effectExtent l="19050" t="0" r="635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14:paraId="7563EDB4" w14:textId="77777777" w:rsidR="0012344C" w:rsidRPr="007C4A60" w:rsidRDefault="0012344C" w:rsidP="0012344C">
      <w:pPr>
        <w:ind w:right="-339"/>
        <w:jc w:val="center"/>
        <w:rPr>
          <w:rFonts w:eastAsia="Arial"/>
          <w:sz w:val="17"/>
          <w:szCs w:val="17"/>
        </w:rPr>
      </w:pPr>
    </w:p>
    <w:p w14:paraId="15A30F13" w14:textId="77777777" w:rsidR="0012344C" w:rsidRPr="007C4A60" w:rsidRDefault="0012344C" w:rsidP="0012344C">
      <w:pPr>
        <w:ind w:right="-339"/>
        <w:jc w:val="center"/>
        <w:rPr>
          <w:rFonts w:eastAsia="Arial"/>
          <w:sz w:val="17"/>
          <w:szCs w:val="17"/>
        </w:rPr>
      </w:pPr>
    </w:p>
    <w:p w14:paraId="2B8608F8" w14:textId="77777777" w:rsidR="0012344C" w:rsidRDefault="0012344C" w:rsidP="0012344C">
      <w:pPr>
        <w:ind w:right="-339"/>
        <w:jc w:val="center"/>
        <w:rPr>
          <w:rFonts w:eastAsia="Arial"/>
          <w:sz w:val="17"/>
          <w:szCs w:val="17"/>
        </w:rPr>
      </w:pPr>
    </w:p>
    <w:p w14:paraId="5012ED5B" w14:textId="77777777" w:rsidR="0012344C" w:rsidRDefault="0012344C" w:rsidP="0012344C">
      <w:pPr>
        <w:ind w:right="-339"/>
        <w:jc w:val="center"/>
        <w:rPr>
          <w:rFonts w:eastAsia="Arial"/>
          <w:sz w:val="17"/>
          <w:szCs w:val="17"/>
        </w:rPr>
      </w:pPr>
    </w:p>
    <w:p w14:paraId="01289F0B" w14:textId="77777777" w:rsidR="0012344C" w:rsidRDefault="0012344C" w:rsidP="0012344C">
      <w:pPr>
        <w:ind w:right="-339"/>
        <w:jc w:val="center"/>
        <w:rPr>
          <w:rFonts w:eastAsia="Arial"/>
          <w:sz w:val="17"/>
          <w:szCs w:val="17"/>
        </w:rPr>
      </w:pPr>
    </w:p>
    <w:p w14:paraId="0E6A1A74" w14:textId="77777777" w:rsidR="0012344C" w:rsidRDefault="0012344C" w:rsidP="0012344C">
      <w:pPr>
        <w:ind w:right="-339"/>
        <w:jc w:val="center"/>
        <w:rPr>
          <w:rFonts w:eastAsia="Arial"/>
          <w:sz w:val="17"/>
          <w:szCs w:val="17"/>
        </w:rPr>
      </w:pPr>
    </w:p>
    <w:p w14:paraId="17858320" w14:textId="77777777" w:rsidR="0012344C" w:rsidRDefault="0012344C" w:rsidP="0012344C">
      <w:pPr>
        <w:ind w:right="-339"/>
        <w:jc w:val="center"/>
        <w:rPr>
          <w:rFonts w:eastAsia="Arial"/>
          <w:sz w:val="17"/>
          <w:szCs w:val="17"/>
        </w:rPr>
      </w:pPr>
    </w:p>
    <w:p w14:paraId="78041D54" w14:textId="77777777" w:rsidR="0012344C" w:rsidRDefault="0012344C" w:rsidP="0012344C">
      <w:pPr>
        <w:ind w:right="-339"/>
        <w:jc w:val="center"/>
        <w:rPr>
          <w:rFonts w:eastAsia="Arial"/>
          <w:sz w:val="17"/>
          <w:szCs w:val="17"/>
        </w:rPr>
      </w:pPr>
    </w:p>
    <w:p w14:paraId="50E618A3" w14:textId="77777777" w:rsidR="0012344C" w:rsidRDefault="0012344C" w:rsidP="0012344C">
      <w:pPr>
        <w:ind w:right="-339"/>
        <w:jc w:val="center"/>
        <w:rPr>
          <w:rFonts w:eastAsia="Arial"/>
          <w:sz w:val="17"/>
          <w:szCs w:val="17"/>
        </w:rPr>
      </w:pPr>
    </w:p>
    <w:p w14:paraId="264C03DA" w14:textId="77777777" w:rsidR="0012344C" w:rsidRDefault="0012344C" w:rsidP="0012344C">
      <w:pPr>
        <w:ind w:right="-339"/>
        <w:jc w:val="center"/>
        <w:rPr>
          <w:rFonts w:eastAsia="Arial"/>
          <w:sz w:val="17"/>
          <w:szCs w:val="17"/>
        </w:rPr>
      </w:pPr>
    </w:p>
    <w:p w14:paraId="4D3C857B" w14:textId="77777777" w:rsidR="0012344C" w:rsidRDefault="0012344C" w:rsidP="0012344C">
      <w:pPr>
        <w:ind w:right="-339"/>
        <w:jc w:val="center"/>
        <w:rPr>
          <w:rFonts w:eastAsia="Arial"/>
          <w:sz w:val="17"/>
          <w:szCs w:val="17"/>
        </w:rPr>
      </w:pPr>
    </w:p>
    <w:p w14:paraId="25D99DDF" w14:textId="77777777" w:rsidR="0012344C" w:rsidRDefault="0012344C" w:rsidP="0012344C">
      <w:pPr>
        <w:ind w:right="-339"/>
        <w:jc w:val="center"/>
        <w:rPr>
          <w:rFonts w:eastAsia="Arial"/>
          <w:sz w:val="17"/>
          <w:szCs w:val="17"/>
        </w:rPr>
      </w:pPr>
    </w:p>
    <w:p w14:paraId="288A33DA" w14:textId="77777777" w:rsidR="0012344C" w:rsidRDefault="0012344C" w:rsidP="0012344C">
      <w:pPr>
        <w:ind w:right="-339"/>
        <w:jc w:val="center"/>
        <w:rPr>
          <w:rFonts w:eastAsia="Arial"/>
          <w:sz w:val="17"/>
          <w:szCs w:val="17"/>
        </w:rPr>
      </w:pPr>
    </w:p>
    <w:p w14:paraId="58F402BE" w14:textId="77777777" w:rsidR="0012344C" w:rsidRDefault="0012344C" w:rsidP="0012344C">
      <w:pPr>
        <w:ind w:right="-339"/>
        <w:jc w:val="center"/>
        <w:rPr>
          <w:rFonts w:eastAsia="Arial"/>
          <w:sz w:val="17"/>
          <w:szCs w:val="17"/>
        </w:rPr>
      </w:pPr>
    </w:p>
    <w:p w14:paraId="241A16FB" w14:textId="77777777" w:rsidR="0012344C" w:rsidRDefault="0012344C" w:rsidP="0012344C">
      <w:pPr>
        <w:ind w:right="-339"/>
        <w:jc w:val="center"/>
        <w:rPr>
          <w:rFonts w:eastAsia="Arial"/>
          <w:sz w:val="17"/>
          <w:szCs w:val="17"/>
        </w:rPr>
      </w:pPr>
    </w:p>
    <w:p w14:paraId="17F05A80" w14:textId="77777777" w:rsidR="0012344C" w:rsidRDefault="0012344C" w:rsidP="0012344C">
      <w:pPr>
        <w:ind w:right="-339"/>
        <w:jc w:val="center"/>
        <w:rPr>
          <w:rFonts w:eastAsia="Arial"/>
          <w:sz w:val="17"/>
          <w:szCs w:val="17"/>
        </w:rPr>
      </w:pPr>
    </w:p>
    <w:p w14:paraId="7ACCA6A1" w14:textId="77777777" w:rsidR="0012344C" w:rsidRDefault="0012344C" w:rsidP="0012344C">
      <w:pPr>
        <w:ind w:right="-339"/>
        <w:jc w:val="center"/>
        <w:rPr>
          <w:rFonts w:eastAsia="Arial"/>
          <w:sz w:val="17"/>
          <w:szCs w:val="17"/>
        </w:rPr>
      </w:pPr>
    </w:p>
    <w:p w14:paraId="18216F4B" w14:textId="77777777" w:rsidR="0012344C" w:rsidRDefault="0012344C" w:rsidP="0012344C">
      <w:pPr>
        <w:ind w:right="-339"/>
        <w:jc w:val="center"/>
        <w:rPr>
          <w:rFonts w:eastAsia="Arial"/>
          <w:sz w:val="17"/>
          <w:szCs w:val="17"/>
        </w:rPr>
      </w:pPr>
    </w:p>
    <w:p w14:paraId="55B74D03" w14:textId="77777777" w:rsidR="0012344C" w:rsidRDefault="0012344C" w:rsidP="0012344C">
      <w:pPr>
        <w:ind w:right="-339"/>
        <w:jc w:val="center"/>
        <w:rPr>
          <w:rFonts w:eastAsia="Arial"/>
          <w:sz w:val="17"/>
          <w:szCs w:val="17"/>
        </w:rPr>
      </w:pPr>
    </w:p>
    <w:p w14:paraId="741251D7" w14:textId="77777777" w:rsidR="0012344C" w:rsidRDefault="0012344C" w:rsidP="0012344C">
      <w:pPr>
        <w:ind w:right="-339"/>
        <w:jc w:val="center"/>
        <w:rPr>
          <w:rFonts w:eastAsia="Arial"/>
          <w:sz w:val="17"/>
          <w:szCs w:val="17"/>
        </w:rPr>
      </w:pPr>
    </w:p>
    <w:p w14:paraId="7DDA9891" w14:textId="77777777" w:rsidR="0012344C" w:rsidRDefault="0012344C" w:rsidP="0012344C">
      <w:pPr>
        <w:ind w:right="-339"/>
        <w:jc w:val="center"/>
        <w:rPr>
          <w:rFonts w:eastAsia="Arial"/>
          <w:sz w:val="17"/>
          <w:szCs w:val="17"/>
        </w:rPr>
      </w:pPr>
    </w:p>
    <w:p w14:paraId="461BEF6E" w14:textId="77777777" w:rsidR="0012344C" w:rsidRDefault="0012344C" w:rsidP="0012344C">
      <w:pPr>
        <w:ind w:right="-339"/>
        <w:jc w:val="center"/>
        <w:rPr>
          <w:rFonts w:eastAsia="Arial"/>
          <w:sz w:val="17"/>
          <w:szCs w:val="17"/>
        </w:rPr>
      </w:pPr>
    </w:p>
    <w:p w14:paraId="38BD396F" w14:textId="77777777" w:rsidR="0012344C" w:rsidRDefault="0012344C" w:rsidP="0012344C">
      <w:pPr>
        <w:ind w:right="-339"/>
        <w:jc w:val="center"/>
        <w:rPr>
          <w:rFonts w:eastAsia="Arial"/>
          <w:sz w:val="17"/>
          <w:szCs w:val="17"/>
        </w:rPr>
      </w:pPr>
    </w:p>
    <w:p w14:paraId="4E51356F" w14:textId="77777777"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 xml:space="preserve">Create Crop Variety </w:t>
      </w:r>
    </w:p>
    <w:p w14:paraId="1C7BC290" w14:textId="77777777" w:rsidR="0012344C" w:rsidRDefault="0012344C" w:rsidP="0012344C">
      <w:pPr>
        <w:pStyle w:val="ListParagraph"/>
        <w:ind w:right="-339"/>
        <w:rPr>
          <w:rFonts w:eastAsia="Arial"/>
          <w:sz w:val="17"/>
          <w:szCs w:val="17"/>
        </w:rPr>
      </w:pPr>
      <w:r>
        <w:rPr>
          <w:rFonts w:eastAsia="Arial"/>
          <w:noProof/>
          <w:sz w:val="17"/>
          <w:szCs w:val="17"/>
          <w:lang w:val="en-US"/>
        </w:rPr>
        <w:drawing>
          <wp:inline distT="0" distB="0" distL="0" distR="0" wp14:anchorId="1551E53F" wp14:editId="01D45C8F">
            <wp:extent cx="5727700" cy="2926058"/>
            <wp:effectExtent l="1905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14:paraId="52E3BC9E" w14:textId="77777777" w:rsidR="0012344C" w:rsidRDefault="0012344C" w:rsidP="0012344C">
      <w:pPr>
        <w:pStyle w:val="ListParagraph"/>
        <w:ind w:right="-339"/>
        <w:rPr>
          <w:rFonts w:eastAsia="Arial"/>
          <w:sz w:val="17"/>
          <w:szCs w:val="17"/>
        </w:rPr>
      </w:pPr>
    </w:p>
    <w:p w14:paraId="05C7DCFB" w14:textId="77777777" w:rsidR="0012344C" w:rsidRDefault="0012344C" w:rsidP="0012344C">
      <w:pPr>
        <w:pStyle w:val="ListParagraph"/>
        <w:ind w:right="-339"/>
        <w:rPr>
          <w:rFonts w:eastAsia="Arial"/>
          <w:sz w:val="17"/>
          <w:szCs w:val="17"/>
        </w:rPr>
      </w:pPr>
    </w:p>
    <w:p w14:paraId="5F754C05" w14:textId="77777777" w:rsidR="0012344C" w:rsidRDefault="0012344C" w:rsidP="0012344C">
      <w:pPr>
        <w:pStyle w:val="ListParagraph"/>
        <w:ind w:right="-339"/>
        <w:rPr>
          <w:rFonts w:eastAsia="Arial"/>
          <w:sz w:val="17"/>
          <w:szCs w:val="17"/>
        </w:rPr>
      </w:pPr>
    </w:p>
    <w:p w14:paraId="31F2368E" w14:textId="77777777"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Crop Rate List Screen</w:t>
      </w:r>
    </w:p>
    <w:p w14:paraId="3423BE27" w14:textId="77777777" w:rsidR="0012344C" w:rsidRPr="00F83F50" w:rsidRDefault="0012344C" w:rsidP="0012344C">
      <w:pPr>
        <w:ind w:right="-339"/>
        <w:jc w:val="center"/>
        <w:rPr>
          <w:rFonts w:eastAsia="Arial"/>
          <w:sz w:val="24"/>
          <w:szCs w:val="24"/>
        </w:rPr>
      </w:pPr>
    </w:p>
    <w:p w14:paraId="5A42AC77" w14:textId="77777777" w:rsidR="0012344C" w:rsidRPr="007C4A60" w:rsidRDefault="0012344C" w:rsidP="0012344C">
      <w:pPr>
        <w:ind w:right="-339"/>
        <w:jc w:val="center"/>
        <w:rPr>
          <w:rFonts w:eastAsia="Arial"/>
          <w:sz w:val="17"/>
          <w:szCs w:val="17"/>
        </w:rPr>
      </w:pPr>
    </w:p>
    <w:p w14:paraId="4ADF4A50" w14:textId="77777777" w:rsidR="0012344C" w:rsidRPr="007C4A60" w:rsidRDefault="0012344C" w:rsidP="0012344C">
      <w:pPr>
        <w:ind w:right="-339"/>
        <w:jc w:val="center"/>
        <w:rPr>
          <w:rFonts w:eastAsia="Arial"/>
          <w:sz w:val="17"/>
          <w:szCs w:val="17"/>
        </w:rPr>
      </w:pPr>
      <w:r>
        <w:rPr>
          <w:rFonts w:eastAsia="Arial"/>
          <w:noProof/>
          <w:sz w:val="17"/>
          <w:szCs w:val="17"/>
          <w:lang w:val="en-US"/>
        </w:rPr>
        <w:lastRenderedPageBreak/>
        <w:drawing>
          <wp:inline distT="0" distB="0" distL="0" distR="0" wp14:anchorId="4AEF960B" wp14:editId="645BF166">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14:paraId="7332CD47" w14:textId="77777777" w:rsidR="0012344C" w:rsidRPr="007C4A60" w:rsidRDefault="0012344C" w:rsidP="0012344C">
      <w:pPr>
        <w:ind w:right="-339"/>
        <w:jc w:val="center"/>
        <w:rPr>
          <w:rFonts w:eastAsia="Arial"/>
          <w:sz w:val="17"/>
          <w:szCs w:val="17"/>
        </w:rPr>
      </w:pPr>
    </w:p>
    <w:p w14:paraId="7EFA2469" w14:textId="77777777" w:rsidR="0012344C" w:rsidRPr="007C4A60" w:rsidRDefault="0012344C" w:rsidP="0012344C">
      <w:pPr>
        <w:ind w:right="-339"/>
        <w:jc w:val="center"/>
        <w:rPr>
          <w:rFonts w:eastAsia="Arial"/>
          <w:sz w:val="17"/>
          <w:szCs w:val="17"/>
        </w:rPr>
      </w:pPr>
    </w:p>
    <w:p w14:paraId="5D53C7A7" w14:textId="77777777" w:rsidR="0012344C" w:rsidRPr="007C4A60" w:rsidRDefault="0012344C" w:rsidP="0012344C">
      <w:pPr>
        <w:ind w:right="-339"/>
        <w:jc w:val="center"/>
        <w:rPr>
          <w:rFonts w:eastAsia="Arial"/>
          <w:sz w:val="17"/>
          <w:szCs w:val="17"/>
        </w:rPr>
      </w:pPr>
    </w:p>
    <w:p w14:paraId="721F4714" w14:textId="77777777" w:rsidR="0012344C" w:rsidRPr="007C4A60" w:rsidRDefault="0012344C" w:rsidP="0012344C">
      <w:pPr>
        <w:ind w:right="-339"/>
        <w:jc w:val="center"/>
        <w:rPr>
          <w:rFonts w:eastAsia="Arial"/>
          <w:sz w:val="17"/>
          <w:szCs w:val="17"/>
        </w:rPr>
      </w:pPr>
    </w:p>
    <w:p w14:paraId="34F6BC4F" w14:textId="77777777" w:rsidR="0012344C" w:rsidRPr="007C4A60" w:rsidRDefault="0012344C" w:rsidP="0012344C">
      <w:pPr>
        <w:sectPr w:rsidR="0012344C" w:rsidRPr="007C4A60" w:rsidSect="0012344C">
          <w:pgSz w:w="11900" w:h="16840"/>
          <w:pgMar w:top="1440" w:right="1440" w:bottom="578" w:left="1440" w:header="0" w:footer="0" w:gutter="0"/>
          <w:cols w:space="720" w:equalWidth="0">
            <w:col w:w="9020"/>
          </w:cols>
        </w:sectPr>
      </w:pPr>
    </w:p>
    <w:p w14:paraId="78A2E7DB" w14:textId="77777777" w:rsidR="0012344C" w:rsidRPr="007C4A60" w:rsidRDefault="0012344C" w:rsidP="0012344C">
      <w:pPr>
        <w:spacing w:line="200" w:lineRule="exact"/>
        <w:rPr>
          <w:sz w:val="20"/>
          <w:szCs w:val="20"/>
        </w:rPr>
      </w:pPr>
      <w:bookmarkStart w:id="58" w:name="page49"/>
      <w:bookmarkEnd w:id="58"/>
    </w:p>
    <w:p w14:paraId="1CA5AF80" w14:textId="77777777" w:rsidR="0012344C" w:rsidRPr="007C4A60" w:rsidRDefault="0012344C" w:rsidP="0012344C">
      <w:pPr>
        <w:spacing w:line="200" w:lineRule="exact"/>
        <w:rPr>
          <w:sz w:val="20"/>
          <w:szCs w:val="20"/>
        </w:rPr>
      </w:pPr>
    </w:p>
    <w:p w14:paraId="1B4A8D8E" w14:textId="77777777" w:rsidR="0012344C" w:rsidRPr="007C4A60" w:rsidRDefault="0012344C" w:rsidP="0012344C">
      <w:pPr>
        <w:spacing w:line="299" w:lineRule="exact"/>
        <w:rPr>
          <w:sz w:val="20"/>
          <w:szCs w:val="20"/>
        </w:rPr>
      </w:pPr>
    </w:p>
    <w:p w14:paraId="16254213" w14:textId="77777777" w:rsidR="0012344C" w:rsidRPr="007C4A60" w:rsidRDefault="0012344C" w:rsidP="0012344C">
      <w:pPr>
        <w:spacing w:line="391" w:lineRule="exact"/>
        <w:rPr>
          <w:sz w:val="20"/>
          <w:szCs w:val="20"/>
        </w:rPr>
      </w:pPr>
    </w:p>
    <w:p w14:paraId="2E64A34D" w14:textId="77777777" w:rsidR="0012344C" w:rsidRDefault="0012344C" w:rsidP="0012344C"/>
    <w:p w14:paraId="65D996FD" w14:textId="77777777" w:rsidR="0012344C" w:rsidRDefault="0012344C" w:rsidP="0012344C"/>
    <w:p w14:paraId="678255D4" w14:textId="77777777" w:rsidR="0012344C" w:rsidRDefault="0012344C" w:rsidP="0012344C"/>
    <w:p w14:paraId="0E2391C4" w14:textId="77777777" w:rsidR="0012344C" w:rsidRDefault="0012344C" w:rsidP="0012344C"/>
    <w:p w14:paraId="059BC753" w14:textId="77777777" w:rsidR="0012344C" w:rsidRDefault="0012344C" w:rsidP="0012344C"/>
    <w:p w14:paraId="443A7AB1" w14:textId="77777777" w:rsidR="0012344C" w:rsidRDefault="0012344C" w:rsidP="0012344C"/>
    <w:p w14:paraId="1281B357" w14:textId="77777777" w:rsidR="0012344C" w:rsidRDefault="0012344C" w:rsidP="0012344C"/>
    <w:p w14:paraId="14C9DEAF" w14:textId="77777777" w:rsidR="0012344C" w:rsidRDefault="0012344C" w:rsidP="0012344C"/>
    <w:p w14:paraId="1F709D64" w14:textId="77777777" w:rsidR="0012344C" w:rsidRDefault="0012344C" w:rsidP="0012344C"/>
    <w:p w14:paraId="3E52D98C" w14:textId="77777777" w:rsidR="0012344C" w:rsidRDefault="0012344C" w:rsidP="0012344C"/>
    <w:p w14:paraId="0B70AFFF" w14:textId="77777777" w:rsidR="0012344C" w:rsidRDefault="0012344C" w:rsidP="0012344C"/>
    <w:p w14:paraId="7D1C7ED5" w14:textId="77777777" w:rsidR="0012344C" w:rsidRDefault="0012344C" w:rsidP="0012344C">
      <w:r>
        <w:t xml:space="preserve">8.  Edit Crop Rate </w:t>
      </w:r>
    </w:p>
    <w:p w14:paraId="493AB03B" w14:textId="77777777" w:rsidR="0012344C" w:rsidRDefault="0012344C" w:rsidP="0012344C">
      <w:r>
        <w:rPr>
          <w:noProof/>
          <w:lang w:val="en-US"/>
        </w:rPr>
        <w:drawing>
          <wp:inline distT="0" distB="0" distL="0" distR="0" wp14:anchorId="3648B8E3" wp14:editId="1EE9A659">
            <wp:extent cx="5727700" cy="2756517"/>
            <wp:effectExtent l="19050" t="0" r="635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14:paraId="6B87B534" w14:textId="77777777" w:rsidR="0012344C" w:rsidRDefault="0012344C" w:rsidP="0012344C"/>
    <w:p w14:paraId="503F69B3" w14:textId="77777777" w:rsidR="0012344C" w:rsidRDefault="0012344C" w:rsidP="0012344C"/>
    <w:p w14:paraId="2BC6E1C1" w14:textId="77777777" w:rsidR="0012344C" w:rsidRDefault="0012344C" w:rsidP="0012344C"/>
    <w:p w14:paraId="07CF67E8" w14:textId="77777777" w:rsidR="0012344C" w:rsidRDefault="0012344C" w:rsidP="0012344C">
      <w:r>
        <w:t xml:space="preserve">9.  Store List </w:t>
      </w:r>
    </w:p>
    <w:p w14:paraId="3AD1EB00" w14:textId="77777777" w:rsidR="0012344C" w:rsidRDefault="0012344C" w:rsidP="0012344C"/>
    <w:p w14:paraId="22312FED" w14:textId="77777777" w:rsidR="0012344C" w:rsidRDefault="0012344C" w:rsidP="0012344C"/>
    <w:p w14:paraId="5408512B" w14:textId="77777777" w:rsidR="0012344C" w:rsidRDefault="0012344C" w:rsidP="0012344C">
      <w:r>
        <w:rPr>
          <w:noProof/>
          <w:lang w:val="en-US"/>
        </w:rPr>
        <w:drawing>
          <wp:inline distT="0" distB="0" distL="0" distR="0" wp14:anchorId="049F5B8F" wp14:editId="70882B67">
            <wp:extent cx="5727700" cy="2533324"/>
            <wp:effectExtent l="19050" t="0" r="635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14:paraId="5E1EAFB1" w14:textId="77777777" w:rsidR="0012344C" w:rsidRDefault="0012344C" w:rsidP="0012344C"/>
    <w:p w14:paraId="5A4707AB" w14:textId="77777777" w:rsidR="0012344C" w:rsidRDefault="0012344C" w:rsidP="0012344C"/>
    <w:p w14:paraId="71FE1A50" w14:textId="77777777" w:rsidR="0012344C" w:rsidRDefault="0012344C" w:rsidP="0012344C"/>
    <w:p w14:paraId="3C445E2F" w14:textId="77777777" w:rsidR="0012344C" w:rsidRDefault="0012344C" w:rsidP="0012344C"/>
    <w:p w14:paraId="25DDF2F0" w14:textId="77777777" w:rsidR="0012344C" w:rsidRDefault="0012344C" w:rsidP="0012344C"/>
    <w:p w14:paraId="4EBDAE10" w14:textId="77777777" w:rsidR="0012344C" w:rsidRDefault="0012344C" w:rsidP="0012344C"/>
    <w:p w14:paraId="5DCB8396" w14:textId="77777777" w:rsidR="0012344C" w:rsidRDefault="0012344C" w:rsidP="0012344C"/>
    <w:p w14:paraId="63840149" w14:textId="77777777" w:rsidR="0012344C" w:rsidRDefault="0012344C" w:rsidP="0012344C"/>
    <w:p w14:paraId="5A3227A8" w14:textId="77777777" w:rsidR="0012344C" w:rsidRDefault="0012344C" w:rsidP="0012344C"/>
    <w:p w14:paraId="51284593" w14:textId="77777777" w:rsidR="0012344C" w:rsidRDefault="0012344C" w:rsidP="0012344C"/>
    <w:p w14:paraId="110207AD" w14:textId="77777777" w:rsidR="0012344C" w:rsidRDefault="0012344C" w:rsidP="0012344C"/>
    <w:p w14:paraId="15ED2136" w14:textId="77777777" w:rsidR="0012344C" w:rsidRDefault="0012344C" w:rsidP="0012344C"/>
    <w:p w14:paraId="451FD248" w14:textId="77777777" w:rsidR="0012344C" w:rsidRDefault="0012344C" w:rsidP="0012344C"/>
    <w:p w14:paraId="70D300CD" w14:textId="77777777" w:rsidR="0012344C" w:rsidRDefault="0012344C" w:rsidP="0012344C"/>
    <w:p w14:paraId="69D2A0D8" w14:textId="77777777" w:rsidR="0012344C" w:rsidRDefault="0012344C" w:rsidP="0012344C"/>
    <w:p w14:paraId="50717FB8" w14:textId="77777777" w:rsidR="0012344C" w:rsidRDefault="0012344C" w:rsidP="0012344C"/>
    <w:p w14:paraId="2D3D9C59" w14:textId="77777777" w:rsidR="0012344C" w:rsidRDefault="0012344C" w:rsidP="0012344C"/>
    <w:p w14:paraId="2FA3C864" w14:textId="77777777" w:rsidR="0012344C" w:rsidRDefault="0012344C" w:rsidP="0012344C"/>
    <w:p w14:paraId="394B77CD" w14:textId="77777777" w:rsidR="0012344C" w:rsidRDefault="0012344C" w:rsidP="0012344C">
      <w:r>
        <w:t>10.  Create Store List</w:t>
      </w:r>
    </w:p>
    <w:p w14:paraId="1F3FB44A" w14:textId="77777777" w:rsidR="0012344C" w:rsidRDefault="0012344C" w:rsidP="0012344C"/>
    <w:p w14:paraId="69F432ED" w14:textId="77777777" w:rsidR="0012344C" w:rsidRDefault="0012344C" w:rsidP="0012344C">
      <w:r>
        <w:rPr>
          <w:noProof/>
          <w:lang w:val="en-US"/>
        </w:rPr>
        <w:lastRenderedPageBreak/>
        <w:drawing>
          <wp:inline distT="0" distB="0" distL="0" distR="0" wp14:anchorId="32F5FFEF" wp14:editId="226854DC">
            <wp:extent cx="5727700" cy="2211731"/>
            <wp:effectExtent l="19050" t="0" r="635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14:paraId="5852A934" w14:textId="77777777" w:rsidR="0012344C" w:rsidRDefault="0012344C" w:rsidP="0012344C"/>
    <w:p w14:paraId="76321A70" w14:textId="77777777" w:rsidR="0012344C" w:rsidRDefault="0012344C" w:rsidP="0012344C"/>
    <w:p w14:paraId="7B2D1FC3" w14:textId="77777777" w:rsidR="0012344C" w:rsidRDefault="0012344C" w:rsidP="0012344C"/>
    <w:p w14:paraId="0D287D65" w14:textId="77777777" w:rsidR="0012344C" w:rsidRDefault="0012344C" w:rsidP="0012344C">
      <w:r>
        <w:t>11. Customer List</w:t>
      </w:r>
    </w:p>
    <w:p w14:paraId="655F416A" w14:textId="77777777" w:rsidR="0012344C" w:rsidRDefault="0012344C" w:rsidP="0012344C"/>
    <w:p w14:paraId="125D626B" w14:textId="77777777" w:rsidR="0012344C" w:rsidRDefault="0012344C" w:rsidP="0012344C"/>
    <w:p w14:paraId="23954D5C" w14:textId="77777777" w:rsidR="0012344C" w:rsidRDefault="0012344C" w:rsidP="0012344C">
      <w:r>
        <w:rPr>
          <w:noProof/>
          <w:lang w:val="en-US"/>
        </w:rPr>
        <w:drawing>
          <wp:inline distT="0" distB="0" distL="0" distR="0" wp14:anchorId="178C3804" wp14:editId="794DBEDA">
            <wp:extent cx="5727700" cy="2208006"/>
            <wp:effectExtent l="19050" t="0" r="635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14:paraId="31C57586" w14:textId="77777777" w:rsidR="0012344C" w:rsidRDefault="0012344C" w:rsidP="0012344C"/>
    <w:p w14:paraId="7F3A6ADF" w14:textId="77777777" w:rsidR="0012344C" w:rsidRDefault="0012344C" w:rsidP="0012344C"/>
    <w:p w14:paraId="7F22DB01" w14:textId="77777777" w:rsidR="0012344C" w:rsidRDefault="0012344C" w:rsidP="0012344C"/>
    <w:p w14:paraId="7738A813" w14:textId="77777777" w:rsidR="0012344C" w:rsidRDefault="0012344C" w:rsidP="0012344C"/>
    <w:p w14:paraId="5394E4B3" w14:textId="77777777" w:rsidR="0012344C" w:rsidRDefault="0012344C" w:rsidP="0012344C"/>
    <w:p w14:paraId="1216945A" w14:textId="77777777" w:rsidR="0012344C" w:rsidRDefault="0012344C" w:rsidP="0012344C"/>
    <w:p w14:paraId="0745F4B3" w14:textId="77777777" w:rsidR="0012344C" w:rsidRDefault="0012344C" w:rsidP="0012344C"/>
    <w:p w14:paraId="21C92CC1" w14:textId="77777777" w:rsidR="0012344C" w:rsidRDefault="0012344C" w:rsidP="0012344C"/>
    <w:p w14:paraId="3DC6A4A8" w14:textId="77777777" w:rsidR="0012344C" w:rsidRDefault="0012344C" w:rsidP="0012344C"/>
    <w:p w14:paraId="08A791E2" w14:textId="77777777" w:rsidR="0012344C" w:rsidRDefault="0012344C" w:rsidP="0012344C"/>
    <w:p w14:paraId="1F943E34" w14:textId="77777777" w:rsidR="0012344C" w:rsidRDefault="0012344C" w:rsidP="0012344C"/>
    <w:p w14:paraId="15232616" w14:textId="77777777" w:rsidR="0012344C" w:rsidRDefault="0012344C" w:rsidP="0012344C"/>
    <w:p w14:paraId="0078E1A1" w14:textId="77777777" w:rsidR="0012344C" w:rsidRDefault="0012344C" w:rsidP="0012344C"/>
    <w:p w14:paraId="3874837A" w14:textId="77777777" w:rsidR="0012344C" w:rsidRDefault="0012344C" w:rsidP="0012344C"/>
    <w:p w14:paraId="68E4BCAE" w14:textId="77777777" w:rsidR="0012344C" w:rsidRDefault="0012344C" w:rsidP="0012344C"/>
    <w:p w14:paraId="2A2750F4" w14:textId="77777777" w:rsidR="0012344C" w:rsidRDefault="0012344C" w:rsidP="0012344C"/>
    <w:p w14:paraId="41597024" w14:textId="77777777" w:rsidR="0012344C" w:rsidRDefault="0012344C" w:rsidP="0012344C"/>
    <w:p w14:paraId="1F2FE434" w14:textId="77777777" w:rsidR="0012344C" w:rsidRDefault="0012344C" w:rsidP="0012344C"/>
    <w:p w14:paraId="0B52718A" w14:textId="77777777" w:rsidR="0012344C" w:rsidRDefault="0012344C" w:rsidP="0012344C"/>
    <w:p w14:paraId="74DA7C05" w14:textId="77777777" w:rsidR="0012344C" w:rsidRDefault="0012344C" w:rsidP="0012344C"/>
    <w:p w14:paraId="7CD4B131" w14:textId="77777777" w:rsidR="0012344C" w:rsidRDefault="0012344C" w:rsidP="0012344C"/>
    <w:p w14:paraId="069E9BDE" w14:textId="77777777" w:rsidR="0012344C" w:rsidRDefault="0012344C" w:rsidP="0012344C"/>
    <w:p w14:paraId="0DCE38E4" w14:textId="77777777" w:rsidR="0012344C" w:rsidRDefault="0012344C" w:rsidP="0012344C">
      <w:r>
        <w:t>12.  Edit Customer</w:t>
      </w:r>
    </w:p>
    <w:p w14:paraId="3B6940DF" w14:textId="77777777" w:rsidR="0012344C" w:rsidRDefault="0012344C" w:rsidP="0012344C"/>
    <w:p w14:paraId="4FEA6DC6" w14:textId="77777777" w:rsidR="0012344C" w:rsidRDefault="0012344C" w:rsidP="0012344C">
      <w:r>
        <w:rPr>
          <w:noProof/>
          <w:lang w:val="en-US"/>
        </w:rPr>
        <w:drawing>
          <wp:inline distT="0" distB="0" distL="0" distR="0" wp14:anchorId="369FA363" wp14:editId="254BDFEA">
            <wp:extent cx="5727700" cy="2896080"/>
            <wp:effectExtent l="19050" t="0" r="635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14:paraId="6F8218B2" w14:textId="77777777" w:rsidR="0012344C" w:rsidRDefault="0012344C" w:rsidP="0012344C"/>
    <w:p w14:paraId="6CFA67B6" w14:textId="77777777" w:rsidR="0012344C" w:rsidRDefault="0012344C" w:rsidP="0012344C"/>
    <w:p w14:paraId="5D69A57B" w14:textId="77777777" w:rsidR="0012344C" w:rsidRDefault="0012344C" w:rsidP="0012344C"/>
    <w:p w14:paraId="38FE3CF8" w14:textId="77777777" w:rsidR="0012344C" w:rsidRDefault="0012344C" w:rsidP="0012344C">
      <w:r>
        <w:t>13.  Seed Selling List</w:t>
      </w:r>
    </w:p>
    <w:p w14:paraId="0C75D568" w14:textId="77777777" w:rsidR="0012344C" w:rsidRDefault="0012344C" w:rsidP="0012344C"/>
    <w:p w14:paraId="1F88AC0F" w14:textId="77777777" w:rsidR="0012344C" w:rsidRDefault="0012344C" w:rsidP="0012344C">
      <w:r>
        <w:rPr>
          <w:noProof/>
          <w:lang w:val="en-US"/>
        </w:rPr>
        <w:lastRenderedPageBreak/>
        <w:drawing>
          <wp:inline distT="0" distB="0" distL="0" distR="0" wp14:anchorId="6AD9CA67" wp14:editId="4036CCAD">
            <wp:extent cx="5727700" cy="2561720"/>
            <wp:effectExtent l="19050" t="0" r="6350" b="0"/>
            <wp:docPr id="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14:paraId="593D748B" w14:textId="77777777" w:rsidR="0012344C" w:rsidRDefault="0012344C" w:rsidP="0012344C"/>
    <w:p w14:paraId="25ACE212" w14:textId="77777777" w:rsidR="0012344C" w:rsidRDefault="0012344C" w:rsidP="0012344C"/>
    <w:p w14:paraId="7469A3C1" w14:textId="77777777" w:rsidR="0012344C" w:rsidRDefault="0012344C" w:rsidP="0012344C"/>
    <w:p w14:paraId="13BC0D71" w14:textId="77777777" w:rsidR="0012344C" w:rsidRDefault="0012344C" w:rsidP="0012344C"/>
    <w:p w14:paraId="305C51F0" w14:textId="77777777" w:rsidR="0012344C" w:rsidRDefault="0012344C" w:rsidP="0012344C"/>
    <w:p w14:paraId="60C02C44" w14:textId="77777777" w:rsidR="0012344C" w:rsidRDefault="0012344C" w:rsidP="0012344C"/>
    <w:p w14:paraId="476F22DD" w14:textId="77777777" w:rsidR="0012344C" w:rsidRDefault="0012344C" w:rsidP="0012344C"/>
    <w:p w14:paraId="0D996349" w14:textId="77777777" w:rsidR="0012344C" w:rsidRDefault="0012344C" w:rsidP="0012344C"/>
    <w:p w14:paraId="5082A9AE" w14:textId="77777777" w:rsidR="0012344C" w:rsidRDefault="0012344C" w:rsidP="0012344C"/>
    <w:p w14:paraId="3FB460F6" w14:textId="77777777" w:rsidR="0012344C" w:rsidRDefault="0012344C" w:rsidP="0012344C"/>
    <w:p w14:paraId="05F894AA" w14:textId="77777777" w:rsidR="0012344C" w:rsidRDefault="0012344C" w:rsidP="0012344C"/>
    <w:p w14:paraId="2C6BE253" w14:textId="77777777" w:rsidR="0012344C" w:rsidRDefault="0012344C" w:rsidP="0012344C"/>
    <w:p w14:paraId="41D65634" w14:textId="77777777" w:rsidR="0012344C" w:rsidRDefault="0012344C" w:rsidP="0012344C"/>
    <w:p w14:paraId="56B5F0BD" w14:textId="77777777" w:rsidR="0012344C" w:rsidRDefault="0012344C" w:rsidP="0012344C"/>
    <w:p w14:paraId="1CE1796D" w14:textId="77777777" w:rsidR="0012344C" w:rsidRDefault="0012344C" w:rsidP="0012344C"/>
    <w:p w14:paraId="10FBFA41" w14:textId="77777777" w:rsidR="0012344C" w:rsidRDefault="0012344C" w:rsidP="0012344C"/>
    <w:p w14:paraId="2DBC572C" w14:textId="77777777" w:rsidR="0012344C" w:rsidRDefault="0012344C" w:rsidP="0012344C"/>
    <w:p w14:paraId="2D68F85F" w14:textId="77777777" w:rsidR="0012344C" w:rsidRDefault="0012344C" w:rsidP="0012344C">
      <w:r>
        <w:t>14. Create Seed Selling Record Screen</w:t>
      </w:r>
    </w:p>
    <w:p w14:paraId="2F0D0FA2" w14:textId="77777777" w:rsidR="0012344C" w:rsidRDefault="0012344C" w:rsidP="0012344C">
      <w:r>
        <w:rPr>
          <w:noProof/>
          <w:lang w:val="en-US"/>
        </w:rPr>
        <w:lastRenderedPageBreak/>
        <w:drawing>
          <wp:inline distT="0" distB="0" distL="0" distR="0" wp14:anchorId="1156DB0C" wp14:editId="4C1E18CD">
            <wp:extent cx="5727700" cy="2765392"/>
            <wp:effectExtent l="19050" t="0" r="6350" b="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14:paraId="231D7965" w14:textId="77777777" w:rsidR="0012344C" w:rsidRDefault="0012344C" w:rsidP="0012344C"/>
    <w:p w14:paraId="3CC6CC5E" w14:textId="77777777" w:rsidR="0012344C" w:rsidRDefault="0012344C" w:rsidP="0012344C"/>
    <w:p w14:paraId="319B003A" w14:textId="77777777" w:rsidR="0012344C" w:rsidRDefault="0012344C" w:rsidP="0012344C">
      <w:r>
        <w:t xml:space="preserve">15. Bank Payment List </w:t>
      </w:r>
    </w:p>
    <w:p w14:paraId="22646EE3" w14:textId="77777777" w:rsidR="0012344C" w:rsidRDefault="0012344C" w:rsidP="0012344C"/>
    <w:p w14:paraId="01FECEB0" w14:textId="77777777" w:rsidR="0012344C" w:rsidRDefault="0012344C" w:rsidP="0012344C"/>
    <w:p w14:paraId="274BEFB6" w14:textId="77777777" w:rsidR="0012344C" w:rsidRDefault="0012344C" w:rsidP="0012344C">
      <w:r>
        <w:rPr>
          <w:noProof/>
          <w:lang w:val="en-US"/>
        </w:rPr>
        <w:drawing>
          <wp:inline distT="0" distB="0" distL="0" distR="0" wp14:anchorId="39AA4837" wp14:editId="54A1345B">
            <wp:extent cx="5727700" cy="2568475"/>
            <wp:effectExtent l="19050" t="0" r="635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14:paraId="2737CE52" w14:textId="77777777" w:rsidR="0012344C" w:rsidRDefault="0012344C" w:rsidP="0012344C"/>
    <w:p w14:paraId="22F2E8EC" w14:textId="77777777" w:rsidR="0012344C" w:rsidRDefault="0012344C" w:rsidP="0012344C"/>
    <w:p w14:paraId="5BDE6400" w14:textId="77777777" w:rsidR="0012344C" w:rsidRDefault="0012344C" w:rsidP="0012344C"/>
    <w:p w14:paraId="7DAF2BAA" w14:textId="77777777" w:rsidR="0012344C" w:rsidRDefault="0012344C" w:rsidP="0012344C"/>
    <w:p w14:paraId="442B0687" w14:textId="77777777" w:rsidR="0012344C" w:rsidRDefault="0012344C" w:rsidP="0012344C"/>
    <w:p w14:paraId="41A646EE" w14:textId="77777777" w:rsidR="0012344C" w:rsidRDefault="0012344C" w:rsidP="0012344C"/>
    <w:p w14:paraId="22FBE2CB" w14:textId="77777777" w:rsidR="0012344C" w:rsidRDefault="0012344C" w:rsidP="0012344C"/>
    <w:p w14:paraId="3438406A" w14:textId="77777777" w:rsidR="0012344C" w:rsidRDefault="0012344C" w:rsidP="0012344C"/>
    <w:p w14:paraId="6D0C04F6" w14:textId="77777777" w:rsidR="0012344C" w:rsidRDefault="0012344C" w:rsidP="0012344C"/>
    <w:p w14:paraId="01274523" w14:textId="77777777" w:rsidR="0012344C" w:rsidRDefault="0012344C" w:rsidP="0012344C"/>
    <w:p w14:paraId="5A93F541" w14:textId="77777777" w:rsidR="0012344C" w:rsidRDefault="0012344C" w:rsidP="0012344C"/>
    <w:p w14:paraId="79349886" w14:textId="77777777" w:rsidR="0012344C" w:rsidRDefault="0012344C" w:rsidP="0012344C"/>
    <w:p w14:paraId="71CC5725" w14:textId="77777777" w:rsidR="0012344C" w:rsidRDefault="0012344C" w:rsidP="0012344C"/>
    <w:p w14:paraId="47381A0E" w14:textId="77777777" w:rsidR="0012344C" w:rsidRDefault="0012344C" w:rsidP="0012344C"/>
    <w:p w14:paraId="4E4C6F6A" w14:textId="77777777" w:rsidR="0012344C" w:rsidRDefault="0012344C" w:rsidP="0012344C"/>
    <w:p w14:paraId="655B17A9" w14:textId="77777777" w:rsidR="0012344C" w:rsidRDefault="0012344C" w:rsidP="0012344C"/>
    <w:p w14:paraId="72A7ACA5" w14:textId="77777777" w:rsidR="0012344C" w:rsidRDefault="0012344C" w:rsidP="0012344C"/>
    <w:p w14:paraId="2597389E" w14:textId="77777777" w:rsidR="0012344C" w:rsidRDefault="0012344C" w:rsidP="0012344C"/>
    <w:p w14:paraId="3563D6D9" w14:textId="77777777" w:rsidR="0012344C" w:rsidRDefault="0012344C" w:rsidP="0012344C"/>
    <w:p w14:paraId="52360751" w14:textId="77777777" w:rsidR="0012344C" w:rsidRDefault="0012344C" w:rsidP="0012344C">
      <w:r>
        <w:t>18.  Bank Payment Create Screen</w:t>
      </w:r>
    </w:p>
    <w:p w14:paraId="7DC38903" w14:textId="77777777" w:rsidR="0012344C" w:rsidRDefault="0012344C" w:rsidP="0012344C">
      <w:r>
        <w:rPr>
          <w:noProof/>
          <w:lang w:val="en-US"/>
        </w:rPr>
        <w:drawing>
          <wp:inline distT="0" distB="0" distL="0" distR="0" wp14:anchorId="476260BF" wp14:editId="2426697D">
            <wp:extent cx="5727700" cy="2775632"/>
            <wp:effectExtent l="19050" t="0" r="635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14:paraId="516C2915" w14:textId="77777777" w:rsidR="0012344C" w:rsidRDefault="0012344C" w:rsidP="0012344C"/>
    <w:p w14:paraId="3D70E12C" w14:textId="77777777" w:rsidR="0012344C" w:rsidRDefault="0012344C" w:rsidP="0012344C"/>
    <w:p w14:paraId="2E7B26F5" w14:textId="77777777" w:rsidR="0012344C" w:rsidRDefault="0012344C" w:rsidP="0012344C"/>
    <w:p w14:paraId="459253E7" w14:textId="77777777" w:rsidR="0012344C" w:rsidRDefault="0012344C" w:rsidP="0012344C"/>
    <w:p w14:paraId="19A9A906" w14:textId="77777777" w:rsidR="0012344C" w:rsidRDefault="0012344C" w:rsidP="0012344C"/>
    <w:p w14:paraId="1CC6186F" w14:textId="77777777" w:rsidR="0012344C" w:rsidRDefault="0012344C" w:rsidP="0012344C"/>
    <w:p w14:paraId="76A41836" w14:textId="77777777" w:rsidR="0012344C" w:rsidRDefault="0012344C" w:rsidP="0012344C"/>
    <w:p w14:paraId="1041D12C" w14:textId="77777777" w:rsidR="0012344C" w:rsidRDefault="0012344C" w:rsidP="0012344C"/>
    <w:p w14:paraId="2512425B" w14:textId="77777777" w:rsidR="00E507E9" w:rsidRDefault="00E507E9" w:rsidP="00E507E9">
      <w:pPr>
        <w:rPr>
          <w:b/>
          <w:lang w:val="en-NZ"/>
        </w:rPr>
      </w:pPr>
      <w:r w:rsidRPr="000349FF">
        <w:rPr>
          <w:b/>
          <w:lang w:val="en-NZ"/>
        </w:rPr>
        <w:t>Task 8 - Software development life cycle stages</w:t>
      </w:r>
    </w:p>
    <w:p w14:paraId="48885987" w14:textId="77777777" w:rsidR="00E507E9" w:rsidRDefault="00E507E9" w:rsidP="00E507E9">
      <w:pPr>
        <w:rPr>
          <w:lang w:val="en-NZ"/>
        </w:rPr>
      </w:pPr>
      <w:r w:rsidRPr="00F827EF">
        <w:rPr>
          <w:b/>
          <w:lang w:val="en-NZ"/>
        </w:rPr>
        <w:t>Planning</w:t>
      </w:r>
      <w:r>
        <w:rPr>
          <w:b/>
          <w:lang w:val="en-NZ"/>
        </w:rPr>
        <w:t xml:space="preserve"> :- </w:t>
      </w:r>
      <w:r w:rsidRPr="003536D9">
        <w:rPr>
          <w:lang w:val="en-NZ"/>
        </w:rPr>
        <w:t>The planning phase of the SDLC is also when the project plan is developed that identifies, prioritizes, and assigns the tasks and resources required to build the structure for a project. With that said, this step culminates in a detailed project plan</w:t>
      </w:r>
      <w:r>
        <w:rPr>
          <w:lang w:val="en-NZ"/>
        </w:rPr>
        <w:t xml:space="preserve"> and with the help of planning with working becomes very easy and helped me a lot in maintain the work flow</w:t>
      </w:r>
    </w:p>
    <w:p w14:paraId="31DF59EC" w14:textId="77777777" w:rsidR="00E507E9" w:rsidRDefault="00E507E9" w:rsidP="00E507E9">
      <w:pPr>
        <w:rPr>
          <w:lang w:val="en-NZ"/>
        </w:rPr>
      </w:pPr>
    </w:p>
    <w:p w14:paraId="60899051" w14:textId="77777777" w:rsidR="00E507E9" w:rsidRDefault="00E507E9" w:rsidP="00E507E9">
      <w:pPr>
        <w:rPr>
          <w:lang w:val="en-NZ"/>
        </w:rPr>
      </w:pPr>
      <w:r w:rsidRPr="002A31C1">
        <w:rPr>
          <w:b/>
          <w:lang w:val="en-NZ"/>
        </w:rPr>
        <w:t>Requirement</w:t>
      </w:r>
      <w:r>
        <w:rPr>
          <w:b/>
          <w:lang w:val="en-NZ"/>
        </w:rPr>
        <w:t xml:space="preserve">: - </w:t>
      </w:r>
      <w:r w:rsidRPr="00EC26E2">
        <w:rPr>
          <w:lang w:val="en-NZ"/>
        </w:rPr>
        <w:t>The</w:t>
      </w:r>
      <w:r w:rsidRPr="004F7CD5">
        <w:rPr>
          <w:lang w:val="en-NZ"/>
        </w:rPr>
        <w:t xml:space="preserve"> most important phase of the SDLC is the requirement gathering and analysis phase because this is when the project team begins to understand what the cus</w:t>
      </w:r>
      <w:r>
        <w:rPr>
          <w:lang w:val="en-NZ"/>
        </w:rPr>
        <w:t>tomer wants from the project.</w:t>
      </w:r>
      <w:r w:rsidRPr="004F7CD5">
        <w:rPr>
          <w:lang w:val="en-NZ"/>
        </w:rPr>
        <w:t xml:space="preserve"> After the project team receives all of the customer requirements or specifications, the team begins to </w:t>
      </w:r>
      <w:proofErr w:type="spellStart"/>
      <w:r w:rsidRPr="004F7CD5">
        <w:rPr>
          <w:lang w:val="en-NZ"/>
        </w:rPr>
        <w:t>analyze</w:t>
      </w:r>
      <w:proofErr w:type="spellEnd"/>
      <w:r w:rsidRPr="004F7CD5">
        <w:rPr>
          <w:lang w:val="en-NZ"/>
        </w:rPr>
        <w:t xml:space="preserve"> each requirement</w:t>
      </w:r>
      <w:r>
        <w:rPr>
          <w:lang w:val="en-NZ"/>
        </w:rPr>
        <w:t xml:space="preserve"> and taking requirement comes in first stage of development that means gathering the information that is needed </w:t>
      </w:r>
    </w:p>
    <w:p w14:paraId="18726E9C" w14:textId="77777777" w:rsidR="00E507E9" w:rsidRDefault="00E507E9" w:rsidP="00E507E9">
      <w:pPr>
        <w:rPr>
          <w:lang w:val="en-NZ"/>
        </w:rPr>
      </w:pPr>
    </w:p>
    <w:p w14:paraId="790A21D2" w14:textId="77777777" w:rsidR="00E507E9" w:rsidRDefault="00E507E9" w:rsidP="00E507E9">
      <w:pPr>
        <w:rPr>
          <w:b/>
          <w:lang w:val="en-NZ"/>
        </w:rPr>
      </w:pPr>
      <w:r w:rsidRPr="00221198">
        <w:rPr>
          <w:b/>
          <w:lang w:val="en-NZ"/>
        </w:rPr>
        <w:t>Software Design and prototyping:-</w:t>
      </w:r>
    </w:p>
    <w:p w14:paraId="14C07C9D" w14:textId="77777777" w:rsidR="00E507E9" w:rsidRDefault="00E507E9" w:rsidP="00E507E9">
      <w:pPr>
        <w:rPr>
          <w:lang w:val="en-NZ"/>
        </w:rPr>
      </w:pPr>
      <w:r w:rsidRPr="006D0B09">
        <w:rPr>
          <w:lang w:val="en-NZ"/>
        </w:rPr>
        <w:t>The Prototyping Model is one of the most popularly used Software Development Life Cycle Models (SDLC models).This model is used when the customers do not know the exact project requirements beforehand. In this model, a prototype of the end product is first developed, tested and refined as per customer feedback repeatedly till a final acceptable prototype is achieved which forms the basis for developing the final product.</w:t>
      </w:r>
    </w:p>
    <w:p w14:paraId="3779484F" w14:textId="77777777" w:rsidR="00E507E9" w:rsidRDefault="00E507E9" w:rsidP="00E507E9">
      <w:pPr>
        <w:rPr>
          <w:lang w:val="en-NZ"/>
        </w:rPr>
      </w:pPr>
    </w:p>
    <w:p w14:paraId="42D7DE28" w14:textId="1726435E" w:rsidR="00E507E9" w:rsidRPr="003C13C7" w:rsidRDefault="00E507E9" w:rsidP="00E507E9">
      <w:pPr>
        <w:rPr>
          <w:b/>
          <w:lang w:val="en-NZ"/>
        </w:rPr>
      </w:pPr>
    </w:p>
    <w:p w14:paraId="1849149D" w14:textId="77777777" w:rsidR="00E507E9" w:rsidRDefault="00E507E9" w:rsidP="000A314A">
      <w:pPr>
        <w:rPr>
          <w:b/>
        </w:rPr>
      </w:pPr>
    </w:p>
    <w:p w14:paraId="48023AB5" w14:textId="1D426C7F" w:rsidR="000A314A" w:rsidRDefault="000A314A" w:rsidP="000A314A">
      <w:r w:rsidRPr="000A314A">
        <w:rPr>
          <w:b/>
        </w:rPr>
        <w:t>Software Development</w:t>
      </w:r>
      <w:r>
        <w:rPr>
          <w:b/>
        </w:rPr>
        <w:t>:-</w:t>
      </w:r>
      <w:r w:rsidRPr="000A314A">
        <w:t>This is the actual writing of the program. A small project might be written by a single developer, while a large project might be broken up and worked by several teams. Use an Access Control or Source Code Management application in this phase. These systems help developers track changes to the code. They also help ensure compatibility between different team projects and to make sure target goals are being met.</w:t>
      </w:r>
    </w:p>
    <w:p w14:paraId="189314A9" w14:textId="77777777" w:rsidR="00582FA3" w:rsidRDefault="00582FA3" w:rsidP="000A314A"/>
    <w:p w14:paraId="5D8C683E" w14:textId="13033CF3" w:rsidR="00582FA3" w:rsidRPr="000A314A" w:rsidRDefault="00D81046" w:rsidP="000A314A">
      <w:pPr>
        <w:rPr>
          <w:b/>
        </w:rPr>
      </w:pPr>
      <w:r w:rsidRPr="00D81046">
        <w:rPr>
          <w:b/>
        </w:rPr>
        <w:t>Testing</w:t>
      </w:r>
      <w:r>
        <w:rPr>
          <w:b/>
        </w:rPr>
        <w:t xml:space="preserve">: </w:t>
      </w:r>
      <w:r w:rsidR="00E57727" w:rsidRPr="00E57727">
        <w:t>The testing phase of the software development lifecycle (SDLC) is where you focus on investigation and discovery. During the testing phase, developers find out whether their code and programming work according to customer requirements.</w:t>
      </w:r>
      <w:ins w:id="59" w:author="Jatin Kumar" w:date="2021-12-07T11:58:00Z">
        <w:r w:rsidR="00E507E9" w:rsidRPr="00E507E9">
          <w:rPr>
            <w:lang w:val="en-NZ"/>
          </w:rPr>
          <w:t xml:space="preserve"> </w:t>
        </w:r>
      </w:ins>
      <w:r w:rsidR="00E507E9" w:rsidRPr="00CD334C">
        <w:rPr>
          <w:lang w:val="en-NZ"/>
        </w:rPr>
        <w:t xml:space="preserve">for building a software testing is very important it help </w:t>
      </w:r>
      <w:proofErr w:type="spellStart"/>
      <w:r w:rsidR="00E507E9" w:rsidRPr="00CD334C">
        <w:rPr>
          <w:lang w:val="en-NZ"/>
        </w:rPr>
        <w:t>t</w:t>
      </w:r>
      <w:proofErr w:type="spellEnd"/>
      <w:r w:rsidR="00E507E9" w:rsidRPr="00CD334C">
        <w:rPr>
          <w:lang w:val="en-NZ"/>
        </w:rPr>
        <w:t xml:space="preserve"> create a polished product with Quality of work.</w:t>
      </w:r>
    </w:p>
    <w:p w14:paraId="6E87EBFC" w14:textId="77777777" w:rsidR="00080F74" w:rsidRDefault="00080F74">
      <w:pPr>
        <w:rPr>
          <w:lang w:val="en-NZ"/>
        </w:rPr>
      </w:pPr>
      <w:r>
        <w:rPr>
          <w:lang w:val="en-NZ"/>
        </w:rPr>
        <w:br w:type="page"/>
      </w:r>
    </w:p>
    <w:p w14:paraId="6F751E1A" w14:textId="77777777" w:rsidR="0012344C" w:rsidRDefault="00312173" w:rsidP="00312173">
      <w:pPr>
        <w:rPr>
          <w:b/>
        </w:rPr>
      </w:pPr>
      <w:r w:rsidRPr="00312173">
        <w:rPr>
          <w:b/>
        </w:rPr>
        <w:lastRenderedPageBreak/>
        <w:t>Task 9- Project management</w:t>
      </w:r>
    </w:p>
    <w:p w14:paraId="7B10B983" w14:textId="77777777" w:rsidR="00312173" w:rsidRDefault="00312173" w:rsidP="00312173">
      <w:pPr>
        <w:rPr>
          <w:b/>
        </w:rPr>
      </w:pPr>
    </w:p>
    <w:p w14:paraId="4BA9D059" w14:textId="77777777" w:rsidR="00312173" w:rsidRDefault="00481E2A" w:rsidP="00312173">
      <w:pPr>
        <w:rPr>
          <w:lang w:val="en-NZ"/>
        </w:rPr>
      </w:pPr>
      <w:r w:rsidRPr="00481E2A">
        <w:rPr>
          <w:lang w:val="en-NZ"/>
        </w:rPr>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p>
    <w:p w14:paraId="4CAAC69D" w14:textId="77777777" w:rsidR="00852D99" w:rsidRDefault="005178E4" w:rsidP="00312173">
      <w:pPr>
        <w:rPr>
          <w:lang w:val="en-NZ"/>
        </w:rPr>
      </w:pPr>
      <w:r>
        <w:rPr>
          <w:lang w:val="en-NZ"/>
        </w:rPr>
        <w:t>Principles I have followed for creating my project</w:t>
      </w:r>
      <w:r w:rsidR="00852D99">
        <w:rPr>
          <w:lang w:val="en-NZ"/>
        </w:rPr>
        <w:t>:-</w:t>
      </w:r>
    </w:p>
    <w:p w14:paraId="4E925E89" w14:textId="77777777" w:rsidR="00852D99" w:rsidRPr="00852D99" w:rsidRDefault="005178E4" w:rsidP="00852D99">
      <w:pPr>
        <w:pStyle w:val="ListParagraph"/>
        <w:numPr>
          <w:ilvl w:val="0"/>
          <w:numId w:val="7"/>
        </w:numPr>
        <w:rPr>
          <w:lang w:val="en-NZ"/>
        </w:rPr>
      </w:pPr>
      <w:r>
        <w:rPr>
          <w:lang w:val="en-NZ"/>
        </w:rPr>
        <w:t xml:space="preserve">I have </w:t>
      </w:r>
      <w:r w:rsidR="00852D99" w:rsidRPr="00852D99">
        <w:rPr>
          <w:lang w:val="en-NZ"/>
        </w:rPr>
        <w:t>Create</w:t>
      </w:r>
      <w:r>
        <w:rPr>
          <w:lang w:val="en-NZ"/>
        </w:rPr>
        <w:t>d</w:t>
      </w:r>
      <w:r w:rsidR="00852D99" w:rsidRPr="00852D99">
        <w:rPr>
          <w:lang w:val="en-NZ"/>
        </w:rPr>
        <w:t xml:space="preserve"> clear and concise project goals.</w:t>
      </w:r>
    </w:p>
    <w:p w14:paraId="60417E04" w14:textId="77777777" w:rsidR="00852D99" w:rsidRPr="00852D99" w:rsidRDefault="009A114C" w:rsidP="00852D99">
      <w:pPr>
        <w:pStyle w:val="ListParagraph"/>
        <w:numPr>
          <w:ilvl w:val="0"/>
          <w:numId w:val="7"/>
        </w:numPr>
        <w:rPr>
          <w:lang w:val="en-NZ"/>
        </w:rPr>
      </w:pPr>
      <w:r>
        <w:rPr>
          <w:lang w:val="en-NZ"/>
        </w:rPr>
        <w:t xml:space="preserve">I have </w:t>
      </w:r>
      <w:r w:rsidR="00852D99" w:rsidRPr="00852D99">
        <w:rPr>
          <w:lang w:val="en-NZ"/>
        </w:rPr>
        <w:t>Manage</w:t>
      </w:r>
      <w:r>
        <w:rPr>
          <w:lang w:val="en-NZ"/>
        </w:rPr>
        <w:t>d</w:t>
      </w:r>
      <w:r w:rsidR="00852D99" w:rsidRPr="00852D99">
        <w:rPr>
          <w:lang w:val="en-NZ"/>
        </w:rPr>
        <w:t xml:space="preserve"> risks.</w:t>
      </w:r>
    </w:p>
    <w:p w14:paraId="4B8C4DE6" w14:textId="77777777"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 performance baseline.</w:t>
      </w:r>
    </w:p>
    <w:p w14:paraId="6095405A" w14:textId="77777777"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and maintain</w:t>
      </w:r>
      <w:r>
        <w:rPr>
          <w:lang w:val="en-NZ"/>
        </w:rPr>
        <w:t>ed</w:t>
      </w:r>
      <w:r w:rsidR="00852D99" w:rsidRPr="00852D99">
        <w:rPr>
          <w:lang w:val="en-NZ"/>
        </w:rPr>
        <w:t xml:space="preserve"> healthy communication.</w:t>
      </w:r>
    </w:p>
    <w:p w14:paraId="58D2A7B1" w14:textId="77777777" w:rsidR="003643A5" w:rsidRDefault="00852D99" w:rsidP="00BD7DCB">
      <w:pPr>
        <w:pStyle w:val="ListParagraph"/>
        <w:rPr>
          <w:lang w:val="en-NZ"/>
        </w:rPr>
      </w:pPr>
      <w:r w:rsidRPr="00852D99">
        <w:rPr>
          <w:lang w:val="en-NZ"/>
        </w:rPr>
        <w:t>.</w:t>
      </w:r>
    </w:p>
    <w:p w14:paraId="247819D4" w14:textId="77777777" w:rsidR="00BD7DCB" w:rsidRDefault="00BD7DCB" w:rsidP="003643A5">
      <w:pPr>
        <w:rPr>
          <w:lang w:val="en-NZ"/>
        </w:rPr>
      </w:pPr>
      <w:r>
        <w:rPr>
          <w:lang w:val="en-NZ"/>
        </w:rPr>
        <w:t xml:space="preserve">Success : Completing the project was the biggest success because completing something after a huge hard work is a kind of success that matters a lot and motivate very much in the life. </w:t>
      </w:r>
    </w:p>
    <w:p w14:paraId="2E839C67" w14:textId="697E7FA5" w:rsidR="00BD7DCB" w:rsidRDefault="00BD7DCB" w:rsidP="003643A5">
      <w:pPr>
        <w:rPr>
          <w:lang w:val="en-NZ"/>
        </w:rPr>
      </w:pPr>
      <w:r>
        <w:rPr>
          <w:lang w:val="en-NZ"/>
        </w:rPr>
        <w:t xml:space="preserve">Weakness: Fear of losing was the biggest weakness of me as </w:t>
      </w:r>
      <w:proofErr w:type="spellStart"/>
      <w:r>
        <w:rPr>
          <w:lang w:val="en-NZ"/>
        </w:rPr>
        <w:t>i</w:t>
      </w:r>
      <w:proofErr w:type="spellEnd"/>
      <w:r>
        <w:rPr>
          <w:lang w:val="en-NZ"/>
        </w:rPr>
        <w:t xml:space="preserve"> think if this will </w:t>
      </w:r>
      <w:r w:rsidR="00503A81">
        <w:rPr>
          <w:lang w:val="en-NZ"/>
        </w:rPr>
        <w:t>what</w:t>
      </w:r>
      <w:r>
        <w:rPr>
          <w:lang w:val="en-NZ"/>
        </w:rPr>
        <w:t xml:space="preserve"> would be the conscious</w:t>
      </w:r>
    </w:p>
    <w:p w14:paraId="0A13F2B7" w14:textId="77777777" w:rsidR="00BD7DCB" w:rsidRDefault="00BD7DCB" w:rsidP="003643A5">
      <w:pPr>
        <w:rPr>
          <w:lang w:val="en-NZ"/>
        </w:rPr>
      </w:pPr>
      <w:r>
        <w:rPr>
          <w:lang w:val="en-NZ"/>
        </w:rPr>
        <w:t xml:space="preserve">Lessons Learn : I learn one lesson for life after completing this project is focus that with focus we can learn and do anything </w:t>
      </w:r>
    </w:p>
    <w:p w14:paraId="3A52FB0C" w14:textId="77777777" w:rsidR="003643A5" w:rsidRDefault="00BD7DCB" w:rsidP="003643A5">
      <w:pPr>
        <w:rPr>
          <w:lang w:val="en-NZ"/>
        </w:rPr>
      </w:pPr>
      <w:r>
        <w:rPr>
          <w:lang w:val="en-NZ"/>
        </w:rPr>
        <w:t xml:space="preserve">Project helped me lot throughout the project as it improved the quality of coding and maintaining  the   project. </w:t>
      </w:r>
    </w:p>
    <w:p w14:paraId="1C75C76A" w14:textId="77777777" w:rsidR="003643A5" w:rsidRPr="003643A5" w:rsidRDefault="00693947" w:rsidP="003643A5">
      <w:pPr>
        <w:rPr>
          <w:lang w:val="en-NZ"/>
        </w:rPr>
      </w:pPr>
      <w:r w:rsidRPr="00693947">
        <w:rPr>
          <w:lang w:val="en-NZ"/>
        </w:rPr>
        <w:t>Project management is the science and art of organizing all the components of a project. For example, the launching of a new service, a marketing campaign, or the development of a new product are projects. In fact, even a wedding is a project that requires management.</w:t>
      </w:r>
    </w:p>
    <w:p w14:paraId="6D6FEEFE" w14:textId="77777777" w:rsidR="0012344C" w:rsidRPr="006D0B09" w:rsidRDefault="0012344C" w:rsidP="006D0B09">
      <w:pPr>
        <w:rPr>
          <w:lang w:val="en-NZ"/>
        </w:rPr>
      </w:pPr>
    </w:p>
    <w:sectPr w:rsidR="0012344C" w:rsidRPr="006D0B09" w:rsidSect="006326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EAA43" w14:textId="77777777" w:rsidR="00155348" w:rsidRDefault="00155348">
      <w:pPr>
        <w:spacing w:after="0" w:line="240" w:lineRule="auto"/>
      </w:pPr>
      <w:r>
        <w:separator/>
      </w:r>
    </w:p>
  </w:endnote>
  <w:endnote w:type="continuationSeparator" w:id="0">
    <w:p w14:paraId="3649DB13" w14:textId="77777777" w:rsidR="00155348" w:rsidRDefault="00155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ladea">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3CA19" w14:textId="77777777" w:rsidR="00155348" w:rsidRDefault="00155348">
      <w:pPr>
        <w:spacing w:after="0" w:line="240" w:lineRule="auto"/>
      </w:pPr>
      <w:r>
        <w:separator/>
      </w:r>
    </w:p>
  </w:footnote>
  <w:footnote w:type="continuationSeparator" w:id="0">
    <w:p w14:paraId="6DEB3531" w14:textId="77777777" w:rsidR="00155348" w:rsidRDefault="00155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4368C" w14:textId="77777777" w:rsidR="007405E8" w:rsidRDefault="00155348">
    <w:pPr>
      <w:pStyle w:val="BodyText"/>
      <w:spacing w:line="14" w:lineRule="auto"/>
      <w:rPr>
        <w:sz w:val="20"/>
      </w:rPr>
    </w:pPr>
    <w:r>
      <w:rPr>
        <w:noProof/>
        <w:lang w:val="en-IN" w:eastAsia="en-IN"/>
      </w:rPr>
      <w:pict w14:anchorId="75FC21D2">
        <v:shapetype id="_x0000_t202" coordsize="21600,21600" o:spt="202" path="m,l,21600r21600,l21600,xe">
          <v:stroke joinstyle="miter"/>
          <v:path gradientshapeok="t" o:connecttype="rect"/>
        </v:shapetype>
        <v:shape id="Text Box 12" o:spid="_x0000_s1025" type="#_x0000_t202" style="position:absolute;margin-left:71pt;margin-top:37.2pt;width:182.9pt;height:16.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" filled="f" stroked="f">
          <v:textbox inset="0,0,0,0">
            <w:txbxContent>
              <w:p w14:paraId="64AA799C" w14:textId="77777777" w:rsidR="007405E8" w:rsidRDefault="007405E8">
                <w:pPr>
                  <w:spacing w:line="306" w:lineRule="exact"/>
                  <w:ind w:left="20"/>
                  <w:rPr>
                    <w:sz w:val="28"/>
                  </w:rPr>
                </w:pPr>
                <w:r>
                  <w:rPr>
                    <w:sz w:val="28"/>
                  </w:rPr>
                  <w:t>SD210 Major Project/Internship</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1"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2842F1C"/>
    <w:multiLevelType w:val="hybridMultilevel"/>
    <w:tmpl w:val="3FE4A20C"/>
    <w:lvl w:ilvl="0" w:tplc="E286D97E">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F33AD6"/>
    <w:multiLevelType w:val="hybridMultilevel"/>
    <w:tmpl w:val="56205B0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33993245"/>
    <w:multiLevelType w:val="hybridMultilevel"/>
    <w:tmpl w:val="929AA4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46F4832"/>
    <w:multiLevelType w:val="hybridMultilevel"/>
    <w:tmpl w:val="F52EA8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9F9555E"/>
    <w:multiLevelType w:val="hybridMultilevel"/>
    <w:tmpl w:val="6CDA82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D15A5D"/>
    <w:multiLevelType w:val="hybridMultilevel"/>
    <w:tmpl w:val="DAE2ACB8"/>
    <w:lvl w:ilvl="0" w:tplc="0068DDEC">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561C20"/>
    <w:multiLevelType w:val="hybridMultilevel"/>
    <w:tmpl w:val="40208A7A"/>
    <w:lvl w:ilvl="0" w:tplc="0068DD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0"/>
  </w:num>
  <w:num w:numId="2">
    <w:abstractNumId w:val="3"/>
  </w:num>
  <w:num w:numId="3">
    <w:abstractNumId w:val="11"/>
  </w:num>
  <w:num w:numId="4">
    <w:abstractNumId w:val="1"/>
  </w:num>
  <w:num w:numId="5">
    <w:abstractNumId w:val="0"/>
  </w:num>
  <w:num w:numId="6">
    <w:abstractNumId w:val="6"/>
  </w:num>
  <w:num w:numId="7">
    <w:abstractNumId w:val="7"/>
  </w:num>
  <w:num w:numId="8">
    <w:abstractNumId w:val="2"/>
  </w:num>
  <w:num w:numId="9">
    <w:abstractNumId w:val="4"/>
  </w:num>
  <w:num w:numId="10">
    <w:abstractNumId w:val="9"/>
  </w:num>
  <w:num w:numId="11">
    <w:abstractNumId w:val="8"/>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tin Kumar">
    <w15:presenceInfo w15:providerId="None" w15:userId="Jatin Kumar"/>
  </w15:person>
  <w15:person w15:author="Dipti Kartikeya">
    <w15:presenceInfo w15:providerId="AD" w15:userId="S::Dipti.Kartikeya@atcltd.atc.org.nz::5fa967e4-9872-48b1-b361-6085fc4fe8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0130"/>
    <w:rsid w:val="000266CA"/>
    <w:rsid w:val="00060897"/>
    <w:rsid w:val="00080F74"/>
    <w:rsid w:val="000902C1"/>
    <w:rsid w:val="000A314A"/>
    <w:rsid w:val="000B323F"/>
    <w:rsid w:val="000B554C"/>
    <w:rsid w:val="000D033C"/>
    <w:rsid w:val="0012344C"/>
    <w:rsid w:val="00124A73"/>
    <w:rsid w:val="00155348"/>
    <w:rsid w:val="0018463D"/>
    <w:rsid w:val="001B7E4C"/>
    <w:rsid w:val="001C7EAD"/>
    <w:rsid w:val="002701A7"/>
    <w:rsid w:val="002713B4"/>
    <w:rsid w:val="00287E20"/>
    <w:rsid w:val="002A1750"/>
    <w:rsid w:val="002B098F"/>
    <w:rsid w:val="00312173"/>
    <w:rsid w:val="00326ABA"/>
    <w:rsid w:val="003536D9"/>
    <w:rsid w:val="003643A5"/>
    <w:rsid w:val="00366FDF"/>
    <w:rsid w:val="003904DD"/>
    <w:rsid w:val="00391E43"/>
    <w:rsid w:val="003C13C7"/>
    <w:rsid w:val="003D405C"/>
    <w:rsid w:val="003D45DC"/>
    <w:rsid w:val="004326F0"/>
    <w:rsid w:val="00466418"/>
    <w:rsid w:val="00481E2A"/>
    <w:rsid w:val="00495D27"/>
    <w:rsid w:val="004A5FC6"/>
    <w:rsid w:val="004F7CD5"/>
    <w:rsid w:val="005039E3"/>
    <w:rsid w:val="00503A81"/>
    <w:rsid w:val="005178E4"/>
    <w:rsid w:val="005317A2"/>
    <w:rsid w:val="00544C02"/>
    <w:rsid w:val="00582FA3"/>
    <w:rsid w:val="005A131A"/>
    <w:rsid w:val="005A712A"/>
    <w:rsid w:val="005D2A15"/>
    <w:rsid w:val="005E542C"/>
    <w:rsid w:val="005E65F5"/>
    <w:rsid w:val="005F1EDD"/>
    <w:rsid w:val="005F5530"/>
    <w:rsid w:val="0061569C"/>
    <w:rsid w:val="00623AB6"/>
    <w:rsid w:val="00630240"/>
    <w:rsid w:val="006326D9"/>
    <w:rsid w:val="006634D7"/>
    <w:rsid w:val="0068522B"/>
    <w:rsid w:val="00693947"/>
    <w:rsid w:val="00696705"/>
    <w:rsid w:val="006C72ED"/>
    <w:rsid w:val="006C7F01"/>
    <w:rsid w:val="006D0B09"/>
    <w:rsid w:val="00713CB6"/>
    <w:rsid w:val="007141F4"/>
    <w:rsid w:val="00715A12"/>
    <w:rsid w:val="00732D6F"/>
    <w:rsid w:val="007405E8"/>
    <w:rsid w:val="007C2DDA"/>
    <w:rsid w:val="007E4875"/>
    <w:rsid w:val="00810538"/>
    <w:rsid w:val="008304D9"/>
    <w:rsid w:val="008473E2"/>
    <w:rsid w:val="00852D99"/>
    <w:rsid w:val="00861182"/>
    <w:rsid w:val="00863293"/>
    <w:rsid w:val="00866295"/>
    <w:rsid w:val="008871B3"/>
    <w:rsid w:val="0088724F"/>
    <w:rsid w:val="008E2B70"/>
    <w:rsid w:val="008F638C"/>
    <w:rsid w:val="0091207D"/>
    <w:rsid w:val="00915213"/>
    <w:rsid w:val="0092584A"/>
    <w:rsid w:val="0094712B"/>
    <w:rsid w:val="00983551"/>
    <w:rsid w:val="00991D77"/>
    <w:rsid w:val="009A114C"/>
    <w:rsid w:val="009C626B"/>
    <w:rsid w:val="009E459A"/>
    <w:rsid w:val="00A164A9"/>
    <w:rsid w:val="00A23B68"/>
    <w:rsid w:val="00A243B8"/>
    <w:rsid w:val="00A31F77"/>
    <w:rsid w:val="00A733FE"/>
    <w:rsid w:val="00AC78D5"/>
    <w:rsid w:val="00B05C79"/>
    <w:rsid w:val="00B32B6B"/>
    <w:rsid w:val="00B60130"/>
    <w:rsid w:val="00B746E2"/>
    <w:rsid w:val="00BD7DCB"/>
    <w:rsid w:val="00C13800"/>
    <w:rsid w:val="00C20967"/>
    <w:rsid w:val="00C2281F"/>
    <w:rsid w:val="00C35423"/>
    <w:rsid w:val="00C8593E"/>
    <w:rsid w:val="00C93826"/>
    <w:rsid w:val="00CD334C"/>
    <w:rsid w:val="00D04502"/>
    <w:rsid w:val="00D27C6F"/>
    <w:rsid w:val="00D33BC8"/>
    <w:rsid w:val="00D71F23"/>
    <w:rsid w:val="00D75C60"/>
    <w:rsid w:val="00D81046"/>
    <w:rsid w:val="00D83AAD"/>
    <w:rsid w:val="00D954E8"/>
    <w:rsid w:val="00DA2A80"/>
    <w:rsid w:val="00DB00ED"/>
    <w:rsid w:val="00E07D70"/>
    <w:rsid w:val="00E14536"/>
    <w:rsid w:val="00E507E9"/>
    <w:rsid w:val="00E527C2"/>
    <w:rsid w:val="00E57727"/>
    <w:rsid w:val="00E6233E"/>
    <w:rsid w:val="00E668D6"/>
    <w:rsid w:val="00E75F0F"/>
    <w:rsid w:val="00E871CF"/>
    <w:rsid w:val="00EC26E2"/>
    <w:rsid w:val="00ED0D2D"/>
    <w:rsid w:val="00ED3F8A"/>
    <w:rsid w:val="00EE4270"/>
    <w:rsid w:val="00EF5693"/>
    <w:rsid w:val="00F04594"/>
    <w:rsid w:val="00F146AA"/>
    <w:rsid w:val="00F404F0"/>
    <w:rsid w:val="00F754C6"/>
    <w:rsid w:val="00F75ED0"/>
    <w:rsid w:val="00FA35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6B09202"/>
  <w15:docId w15:val="{C4DD6FC6-BBC9-45F0-A467-A5F59A8E5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6D9"/>
  </w:style>
  <w:style w:type="paragraph" w:styleId="Heading1">
    <w:name w:val="heading 1"/>
    <w:basedOn w:val="Normal"/>
    <w:next w:val="Normal"/>
    <w:link w:val="Heading1Char"/>
    <w:uiPriority w:val="9"/>
    <w:qFormat/>
    <w:rsid w:val="005317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1F77"/>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A5FC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A5FC6"/>
    <w:pPr>
      <w:ind w:left="720"/>
      <w:contextualSpacing/>
    </w:pPr>
  </w:style>
  <w:style w:type="character" w:customStyle="1" w:styleId="Heading2Char">
    <w:name w:val="Heading 2 Char"/>
    <w:basedOn w:val="DefaultParagraphFont"/>
    <w:link w:val="Heading2"/>
    <w:uiPriority w:val="9"/>
    <w:rsid w:val="00A31F77"/>
    <w:rPr>
      <w:rFonts w:asciiTheme="majorBidi" w:eastAsiaTheme="majorEastAsia" w:hAnsiTheme="majorBidi" w:cstheme="majorBidi"/>
      <w:b/>
      <w:bCs/>
      <w:sz w:val="28"/>
      <w:szCs w:val="28"/>
      <w:lang w:val="en-NZ"/>
    </w:rPr>
  </w:style>
  <w:style w:type="table" w:styleId="TableGrid">
    <w:name w:val="Table Grid"/>
    <w:basedOn w:val="TableNormal"/>
    <w:uiPriority w:val="59"/>
    <w:rsid w:val="00A31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17A2"/>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5317A2"/>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5317A2"/>
    <w:rPr>
      <w:rFonts w:ascii="Carlito" w:eastAsia="Carlito" w:hAnsi="Carlito" w:cs="Carlito"/>
      <w:lang w:val="en-US"/>
    </w:rPr>
  </w:style>
  <w:style w:type="paragraph" w:customStyle="1" w:styleId="TableParagraph">
    <w:name w:val="Table Paragraph"/>
    <w:basedOn w:val="Normal"/>
    <w:uiPriority w:val="1"/>
    <w:qFormat/>
    <w:rsid w:val="005317A2"/>
    <w:pPr>
      <w:widowControl w:val="0"/>
      <w:autoSpaceDE w:val="0"/>
      <w:autoSpaceDN w:val="0"/>
      <w:spacing w:after="0" w:line="240" w:lineRule="auto"/>
    </w:pPr>
    <w:rPr>
      <w:rFonts w:ascii="Carlito" w:eastAsia="Carlito" w:hAnsi="Carlito" w:cs="Carlito"/>
      <w:lang w:val="en-US"/>
    </w:rPr>
  </w:style>
  <w:style w:type="paragraph" w:styleId="CommentText">
    <w:name w:val="annotation text"/>
    <w:basedOn w:val="Normal"/>
    <w:link w:val="CommentTextChar"/>
    <w:semiHidden/>
    <w:rsid w:val="008304D9"/>
    <w:pPr>
      <w:widowControl w:val="0"/>
      <w:spacing w:after="0" w:line="240" w:lineRule="atLeast"/>
      <w:jc w:val="both"/>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semiHidden/>
    <w:rsid w:val="008304D9"/>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3D405C"/>
    <w:rPr>
      <w:color w:val="0563C1" w:themeColor="hyperlink"/>
      <w:u w:val="single"/>
    </w:rPr>
  </w:style>
  <w:style w:type="character" w:styleId="CommentReference">
    <w:name w:val="annotation reference"/>
    <w:basedOn w:val="DefaultParagraphFont"/>
    <w:uiPriority w:val="99"/>
    <w:semiHidden/>
    <w:unhideWhenUsed/>
    <w:rsid w:val="00D83AAD"/>
    <w:rPr>
      <w:sz w:val="16"/>
      <w:szCs w:val="16"/>
    </w:rPr>
  </w:style>
  <w:style w:type="paragraph" w:styleId="CommentSubject">
    <w:name w:val="annotation subject"/>
    <w:basedOn w:val="CommentText"/>
    <w:next w:val="CommentText"/>
    <w:link w:val="CommentSubjectChar"/>
    <w:uiPriority w:val="99"/>
    <w:semiHidden/>
    <w:unhideWhenUsed/>
    <w:rsid w:val="00D83AAD"/>
    <w:pPr>
      <w:widowControl/>
      <w:spacing w:after="160" w:line="240" w:lineRule="auto"/>
      <w:jc w:val="left"/>
    </w:pPr>
    <w:rPr>
      <w:rFonts w:asciiTheme="minorHAnsi" w:eastAsiaTheme="minorHAnsi" w:hAnsiTheme="minorHAnsi" w:cstheme="minorBidi"/>
      <w:b/>
      <w:bCs/>
      <w:lang w:val="en-IN"/>
    </w:rPr>
  </w:style>
  <w:style w:type="character" w:customStyle="1" w:styleId="CommentSubjectChar">
    <w:name w:val="Comment Subject Char"/>
    <w:basedOn w:val="CommentTextChar"/>
    <w:link w:val="CommentSubject"/>
    <w:uiPriority w:val="99"/>
    <w:semiHidden/>
    <w:rsid w:val="00D83AAD"/>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D83A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AAD"/>
    <w:rPr>
      <w:rFonts w:ascii="Segoe UI" w:hAnsi="Segoe UI" w:cs="Segoe UI"/>
      <w:sz w:val="18"/>
      <w:szCs w:val="18"/>
    </w:rPr>
  </w:style>
  <w:style w:type="paragraph" w:styleId="Revision">
    <w:name w:val="Revision"/>
    <w:hidden/>
    <w:uiPriority w:val="99"/>
    <w:semiHidden/>
    <w:rsid w:val="006156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50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GanttChart.xlsx"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56A2D-3712-4814-B1C4-6B384B6A3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26</Pages>
  <Words>1636</Words>
  <Characters>9330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Jatin Kumar</cp:lastModifiedBy>
  <cp:revision>135</cp:revision>
  <dcterms:created xsi:type="dcterms:W3CDTF">2021-11-12T08:58:00Z</dcterms:created>
  <dcterms:modified xsi:type="dcterms:W3CDTF">2021-12-06T22:58:00Z</dcterms:modified>
</cp:coreProperties>
</file>